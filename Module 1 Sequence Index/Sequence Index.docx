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E190F91" w14:textId="625538A0" w:rsidR="00116644" w:rsidRPr="006C30DC" w:rsidRDefault="00050E84" w:rsidP="00604217">
      <w:pPr>
        <w:pStyle w:val="Citadestacada"/>
        <w:rPr>
          <w:b/>
          <w:color w:val="FF0066"/>
          <w:sz w:val="56"/>
        </w:rPr>
      </w:pPr>
      <w:r w:rsidRPr="006C30DC">
        <w:rPr>
          <w:b/>
          <w:color w:val="FF0066"/>
          <w:sz w:val="56"/>
        </w:rPr>
        <w:t xml:space="preserve">Module 1: </w:t>
      </w:r>
      <w:proofErr w:type="spellStart"/>
      <w:r w:rsidRPr="006C30DC">
        <w:rPr>
          <w:b/>
          <w:color w:val="FF0066"/>
          <w:sz w:val="56"/>
        </w:rPr>
        <w:t>Sequence</w:t>
      </w:r>
      <w:proofErr w:type="spellEnd"/>
      <w:r w:rsidRPr="006C30DC">
        <w:rPr>
          <w:b/>
          <w:color w:val="FF0066"/>
          <w:sz w:val="56"/>
        </w:rPr>
        <w:t xml:space="preserve"> </w:t>
      </w:r>
      <w:proofErr w:type="spellStart"/>
      <w:r w:rsidRPr="006C30DC">
        <w:rPr>
          <w:b/>
          <w:color w:val="FF0066"/>
          <w:sz w:val="56"/>
        </w:rPr>
        <w:t>Index</w:t>
      </w:r>
      <w:proofErr w:type="spellEnd"/>
    </w:p>
    <w:p w14:paraId="0FFAF401" w14:textId="40E22FE5" w:rsidR="00050E84" w:rsidRPr="006C30DC" w:rsidRDefault="00604217" w:rsidP="00604217">
      <w:pPr>
        <w:jc w:val="center"/>
        <w:rPr>
          <w:b/>
          <w:color w:val="C00000"/>
          <w:sz w:val="40"/>
          <w:szCs w:val="40"/>
        </w:rPr>
      </w:pPr>
      <w:r w:rsidRPr="006C30DC">
        <w:rPr>
          <w:b/>
          <w:color w:val="C00000"/>
          <w:sz w:val="40"/>
          <w:szCs w:val="40"/>
        </w:rPr>
        <w:t xml:space="preserve">1. </w:t>
      </w:r>
      <w:proofErr w:type="spellStart"/>
      <w:r w:rsidRPr="006C30DC">
        <w:rPr>
          <w:b/>
          <w:color w:val="C00000"/>
          <w:sz w:val="40"/>
          <w:szCs w:val="40"/>
        </w:rPr>
        <w:t>Using</w:t>
      </w:r>
      <w:proofErr w:type="spellEnd"/>
      <w:r w:rsidRPr="006C30DC">
        <w:rPr>
          <w:b/>
          <w:color w:val="C00000"/>
          <w:sz w:val="40"/>
          <w:szCs w:val="40"/>
        </w:rPr>
        <w:t xml:space="preserve"> </w:t>
      </w:r>
      <w:proofErr w:type="spellStart"/>
      <w:r w:rsidRPr="006C30DC">
        <w:rPr>
          <w:b/>
          <w:color w:val="C00000"/>
          <w:sz w:val="40"/>
          <w:szCs w:val="40"/>
        </w:rPr>
        <w:t>Jupyter</w:t>
      </w:r>
      <w:proofErr w:type="spellEnd"/>
    </w:p>
    <w:p w14:paraId="080AD346" w14:textId="19CFBF0B" w:rsidR="00604217" w:rsidRPr="009F66B3" w:rsidRDefault="009F66B3" w:rsidP="00050E84">
      <w:pPr>
        <w:jc w:val="both"/>
        <w:rPr>
          <w:sz w:val="24"/>
          <w:szCs w:val="24"/>
        </w:rPr>
      </w:pPr>
      <w:r w:rsidRPr="009F66B3">
        <w:rPr>
          <w:sz w:val="24"/>
          <w:szCs w:val="24"/>
        </w:rPr>
        <w:t>No pongo nada, ya l</w:t>
      </w:r>
      <w:r>
        <w:rPr>
          <w:sz w:val="24"/>
          <w:szCs w:val="24"/>
        </w:rPr>
        <w:t>o vi en el curso anterior.</w:t>
      </w:r>
    </w:p>
    <w:p w14:paraId="6ECC065C" w14:textId="76663C93" w:rsidR="00604217" w:rsidRDefault="00604217" w:rsidP="00050E84">
      <w:pPr>
        <w:jc w:val="both"/>
        <w:rPr>
          <w:sz w:val="24"/>
          <w:szCs w:val="24"/>
        </w:rPr>
      </w:pPr>
    </w:p>
    <w:p w14:paraId="4B2ED7F3" w14:textId="5F1F6B8E" w:rsidR="00416E29" w:rsidRDefault="00416E29" w:rsidP="00050E84">
      <w:pPr>
        <w:jc w:val="both"/>
        <w:rPr>
          <w:sz w:val="24"/>
          <w:szCs w:val="24"/>
        </w:rPr>
      </w:pPr>
    </w:p>
    <w:p w14:paraId="254F88D9" w14:textId="77777777" w:rsidR="00416E29" w:rsidRPr="009F66B3" w:rsidRDefault="00416E29" w:rsidP="00050E84">
      <w:pPr>
        <w:jc w:val="both"/>
        <w:rPr>
          <w:sz w:val="24"/>
          <w:szCs w:val="24"/>
        </w:rPr>
      </w:pPr>
    </w:p>
    <w:p w14:paraId="55C895E5" w14:textId="2612F8DE" w:rsidR="00604217" w:rsidRPr="00416E29" w:rsidRDefault="00604217" w:rsidP="00604217">
      <w:pPr>
        <w:jc w:val="center"/>
        <w:rPr>
          <w:rFonts w:ascii="Arial Black" w:hAnsi="Arial Black"/>
          <w:b/>
          <w:color w:val="FF0000"/>
          <w:sz w:val="44"/>
          <w:szCs w:val="40"/>
          <w:lang w:val="en-US"/>
          <w14:glow w14:rad="228600">
            <w14:schemeClr w14:val="accent1">
              <w14:alpha w14:val="60000"/>
              <w14:satMod w14:val="175000"/>
            </w14:schemeClr>
          </w14:glow>
          <w14:shadow w14:blurRad="114300" w14:dist="0" w14:dir="0" w14:sx="0" w14:sy="0" w14:kx="0" w14:ky="0" w14:algn="none">
            <w14:srgbClr w14:val="000000"/>
          </w14:shadow>
          <w14:textOutline w14:w="9525" w14:cap="rnd" w14:cmpd="sng" w14:algn="ctr">
            <w14:solidFill>
              <w14:schemeClr w14:val="accent4"/>
            </w14:solidFill>
            <w14:prstDash w14:val="solid"/>
            <w14:bevel/>
          </w14:textOutline>
        </w:rPr>
      </w:pPr>
      <w:r w:rsidRPr="00416E29">
        <w:rPr>
          <w:rFonts w:ascii="Arial Black" w:hAnsi="Arial Black"/>
          <w:b/>
          <w:color w:val="FF0000"/>
          <w:sz w:val="44"/>
          <w:szCs w:val="40"/>
          <w:lang w:val="en-US"/>
          <w14:glow w14:rad="228600">
            <w14:schemeClr w14:val="accent1">
              <w14:alpha w14:val="60000"/>
              <w14:satMod w14:val="175000"/>
            </w14:schemeClr>
          </w14:glow>
          <w14:shadow w14:blurRad="114300" w14:dist="0" w14:dir="0" w14:sx="0" w14:sy="0" w14:kx="0" w14:ky="0" w14:algn="none">
            <w14:srgbClr w14:val="000000"/>
          </w14:shadow>
          <w14:textOutline w14:w="9525" w14:cap="rnd" w14:cmpd="sng" w14:algn="ctr">
            <w14:solidFill>
              <w14:schemeClr w14:val="accent4"/>
            </w14:solidFill>
            <w14:prstDash w14:val="solid"/>
            <w14:bevel/>
          </w14:textOutline>
        </w:rPr>
        <w:t>2. Index Sequences</w:t>
      </w:r>
    </w:p>
    <w:p w14:paraId="1F21D9D7" w14:textId="77777777" w:rsidR="00416E29" w:rsidRDefault="00416E29" w:rsidP="009F66B3">
      <w:pPr>
        <w:jc w:val="both"/>
        <w:rPr>
          <w:rFonts w:ascii="Arial Black" w:hAnsi="Arial Black"/>
          <w:b/>
          <w:color w:val="00B050"/>
          <w:sz w:val="36"/>
          <w:szCs w:val="36"/>
          <w:lang w:val="en-US"/>
        </w:rPr>
      </w:pPr>
    </w:p>
    <w:p w14:paraId="6CDAD785" w14:textId="103D6A40" w:rsidR="009F66B3" w:rsidRPr="00416E29" w:rsidRDefault="00216382" w:rsidP="009F66B3">
      <w:pPr>
        <w:jc w:val="both"/>
        <w:rPr>
          <w:rFonts w:ascii="Arial Black" w:hAnsi="Arial Black"/>
          <w:b/>
          <w:color w:val="00B050"/>
          <w:sz w:val="36"/>
          <w:szCs w:val="36"/>
          <w:lang w:val="en-US"/>
        </w:rPr>
      </w:pPr>
      <w:r w:rsidRPr="00416E29">
        <w:rPr>
          <w:rFonts w:ascii="Arial Black" w:hAnsi="Arial Black"/>
          <w:b/>
          <w:color w:val="00B050"/>
          <w:sz w:val="36"/>
          <w:szCs w:val="36"/>
          <w:lang w:val="en-US"/>
        </w:rPr>
        <w:t>2</w:t>
      </w:r>
      <w:r w:rsidR="009F66B3" w:rsidRPr="00416E29">
        <w:rPr>
          <w:rFonts w:ascii="Arial Black" w:hAnsi="Arial Black"/>
          <w:b/>
          <w:color w:val="00B050"/>
          <w:sz w:val="36"/>
          <w:szCs w:val="36"/>
          <w:lang w:val="en-US"/>
        </w:rPr>
        <w:t>.1</w:t>
      </w:r>
      <w:r w:rsidRPr="00416E29">
        <w:rPr>
          <w:rFonts w:ascii="Arial Black" w:hAnsi="Arial Black"/>
          <w:b/>
          <w:color w:val="00B050"/>
          <w:sz w:val="36"/>
          <w:szCs w:val="36"/>
          <w:lang w:val="en-US"/>
        </w:rPr>
        <w:t xml:space="preserve"> Intro Python </w:t>
      </w:r>
    </w:p>
    <w:p w14:paraId="14F09435" w14:textId="77777777" w:rsidR="00216382" w:rsidRPr="00216382" w:rsidRDefault="00216382" w:rsidP="00216382">
      <w:pPr>
        <w:shd w:val="clear" w:color="auto" w:fill="FFFFFF"/>
        <w:spacing w:after="340" w:line="240" w:lineRule="auto"/>
        <w:rPr>
          <w:rFonts w:eastAsia="Times New Roman" w:cstheme="minorHAnsi"/>
          <w:color w:val="313131"/>
          <w:sz w:val="27"/>
          <w:szCs w:val="27"/>
          <w:lang w:val="en-US" w:eastAsia="es-ES"/>
        </w:rPr>
      </w:pPr>
      <w:r w:rsidRPr="00216382">
        <w:rPr>
          <w:rFonts w:eastAsia="Times New Roman" w:cstheme="minorHAnsi"/>
          <w:color w:val="313131"/>
          <w:sz w:val="27"/>
          <w:szCs w:val="27"/>
          <w:lang w:val="en-US" w:eastAsia="es-ES"/>
        </w:rPr>
        <w:t>Jupyter Notebook: Mod1_2-1.1_Intro_Python.ipynb</w:t>
      </w:r>
    </w:p>
    <w:p w14:paraId="6C72776A" w14:textId="77777777" w:rsidR="00216382" w:rsidRPr="00216382" w:rsidRDefault="00216382" w:rsidP="00216382">
      <w:pPr>
        <w:shd w:val="clear" w:color="auto" w:fill="FFFFFF"/>
        <w:spacing w:before="300" w:after="340" w:line="240" w:lineRule="auto"/>
        <w:rPr>
          <w:rFonts w:eastAsia="Times New Roman" w:cstheme="minorHAnsi"/>
          <w:color w:val="313131"/>
          <w:sz w:val="27"/>
          <w:szCs w:val="27"/>
          <w:lang w:val="en-US" w:eastAsia="es-ES"/>
        </w:rPr>
      </w:pPr>
      <w:r w:rsidRPr="00216382">
        <w:rPr>
          <w:rFonts w:eastAsia="Times New Roman" w:cstheme="minorHAnsi"/>
          <w:color w:val="313131"/>
          <w:sz w:val="27"/>
          <w:szCs w:val="27"/>
          <w:lang w:val="en-US" w:eastAsia="es-ES"/>
        </w:rPr>
        <w:t>The link to the .</w:t>
      </w:r>
      <w:proofErr w:type="spellStart"/>
      <w:r w:rsidRPr="00216382">
        <w:rPr>
          <w:rFonts w:eastAsia="Times New Roman" w:cstheme="minorHAnsi"/>
          <w:color w:val="313131"/>
          <w:sz w:val="27"/>
          <w:szCs w:val="27"/>
          <w:lang w:val="en-US" w:eastAsia="es-ES"/>
        </w:rPr>
        <w:t>ipynb</w:t>
      </w:r>
      <w:proofErr w:type="spellEnd"/>
      <w:r w:rsidRPr="00216382">
        <w:rPr>
          <w:rFonts w:eastAsia="Times New Roman" w:cstheme="minorHAnsi"/>
          <w:color w:val="313131"/>
          <w:sz w:val="27"/>
          <w:szCs w:val="27"/>
          <w:lang w:val="en-US" w:eastAsia="es-ES"/>
        </w:rPr>
        <w:t xml:space="preserve"> </w:t>
      </w:r>
      <w:proofErr w:type="spellStart"/>
      <w:r w:rsidRPr="00216382">
        <w:rPr>
          <w:rFonts w:eastAsia="Times New Roman" w:cstheme="minorHAnsi"/>
          <w:color w:val="313131"/>
          <w:sz w:val="27"/>
          <w:szCs w:val="27"/>
          <w:lang w:val="en-US" w:eastAsia="es-ES"/>
        </w:rPr>
        <w:t>Jupyter</w:t>
      </w:r>
      <w:proofErr w:type="spellEnd"/>
      <w:r w:rsidRPr="00216382">
        <w:rPr>
          <w:rFonts w:eastAsia="Times New Roman" w:cstheme="minorHAnsi"/>
          <w:color w:val="313131"/>
          <w:sz w:val="27"/>
          <w:szCs w:val="27"/>
          <w:lang w:val="en-US" w:eastAsia="es-ES"/>
        </w:rPr>
        <w:t xml:space="preserve"> Notebook files are in the last lesson of section 0 of module 1</w:t>
      </w:r>
    </w:p>
    <w:p w14:paraId="7E5C0641" w14:textId="77777777" w:rsidR="00216382" w:rsidRPr="00216382" w:rsidRDefault="00216382" w:rsidP="00216382">
      <w:pPr>
        <w:shd w:val="clear" w:color="auto" w:fill="FFFFFF"/>
        <w:spacing w:before="600" w:after="225" w:line="288" w:lineRule="atLeast"/>
        <w:outlineLvl w:val="1"/>
        <w:rPr>
          <w:rFonts w:eastAsia="Times New Roman" w:cstheme="minorHAnsi"/>
          <w:b/>
          <w:color w:val="92D050"/>
          <w:spacing w:val="15"/>
          <w:sz w:val="29"/>
          <w:szCs w:val="29"/>
          <w:lang w:val="en-US" w:eastAsia="es-ES"/>
        </w:rPr>
      </w:pPr>
      <w:r w:rsidRPr="00216382">
        <w:rPr>
          <w:rFonts w:eastAsia="Times New Roman" w:cstheme="minorHAnsi"/>
          <w:b/>
          <w:color w:val="92D050"/>
          <w:spacing w:val="15"/>
          <w:sz w:val="29"/>
          <w:szCs w:val="29"/>
          <w:lang w:val="en-US" w:eastAsia="es-ES"/>
        </w:rPr>
        <w:t>Sequence: String</w:t>
      </w:r>
    </w:p>
    <w:p w14:paraId="2B68E96B" w14:textId="77777777" w:rsidR="00216382" w:rsidRPr="00216382" w:rsidRDefault="00216382" w:rsidP="00216382">
      <w:pPr>
        <w:numPr>
          <w:ilvl w:val="0"/>
          <w:numId w:val="4"/>
        </w:numPr>
        <w:shd w:val="clear" w:color="auto" w:fill="FFFFFF"/>
        <w:spacing w:before="100" w:beforeAutospacing="1" w:after="170" w:line="336" w:lineRule="atLeast"/>
        <w:ind w:left="0"/>
        <w:rPr>
          <w:rFonts w:eastAsia="Times New Roman" w:cstheme="minorHAnsi"/>
          <w:color w:val="0000FF"/>
          <w:sz w:val="27"/>
          <w:szCs w:val="27"/>
          <w:lang w:val="en-US" w:eastAsia="es-ES"/>
        </w:rPr>
      </w:pPr>
      <w:r w:rsidRPr="00416E29">
        <w:rPr>
          <w:rFonts w:eastAsia="Times New Roman" w:cstheme="minorHAnsi"/>
          <w:b/>
          <w:bCs/>
          <w:color w:val="0000FF"/>
          <w:sz w:val="27"/>
          <w:szCs w:val="27"/>
          <w:lang w:val="en-US" w:eastAsia="es-ES"/>
        </w:rPr>
        <w:t>Accessing String Characters with index</w:t>
      </w:r>
    </w:p>
    <w:p w14:paraId="72CF86CF" w14:textId="77777777" w:rsidR="00216382" w:rsidRPr="00216382" w:rsidRDefault="00216382" w:rsidP="00216382">
      <w:pPr>
        <w:numPr>
          <w:ilvl w:val="0"/>
          <w:numId w:val="4"/>
        </w:numPr>
        <w:shd w:val="clear" w:color="auto" w:fill="FFFFFF"/>
        <w:spacing w:before="100" w:beforeAutospacing="1" w:after="170" w:line="336" w:lineRule="atLeast"/>
        <w:ind w:left="0"/>
        <w:rPr>
          <w:rFonts w:eastAsia="Times New Roman" w:cstheme="minorHAnsi"/>
          <w:color w:val="313131"/>
          <w:sz w:val="27"/>
          <w:szCs w:val="27"/>
          <w:lang w:val="en-US" w:eastAsia="es-ES"/>
        </w:rPr>
      </w:pPr>
      <w:r w:rsidRPr="00216382">
        <w:rPr>
          <w:rFonts w:eastAsia="Times New Roman" w:cstheme="minorHAnsi"/>
          <w:color w:val="313131"/>
          <w:sz w:val="27"/>
          <w:szCs w:val="27"/>
          <w:lang w:val="en-US" w:eastAsia="es-ES"/>
        </w:rPr>
        <w:t>Accessing sub-strings with index slicing</w:t>
      </w:r>
    </w:p>
    <w:p w14:paraId="1E73A458" w14:textId="77777777" w:rsidR="00216382" w:rsidRPr="00216382" w:rsidRDefault="00216382" w:rsidP="00216382">
      <w:pPr>
        <w:numPr>
          <w:ilvl w:val="0"/>
          <w:numId w:val="4"/>
        </w:numPr>
        <w:shd w:val="clear" w:color="auto" w:fill="FFFFFF"/>
        <w:spacing w:before="100" w:beforeAutospacing="1" w:after="170" w:line="336" w:lineRule="atLeast"/>
        <w:ind w:left="0"/>
        <w:rPr>
          <w:rFonts w:eastAsia="Times New Roman" w:cstheme="minorHAnsi"/>
          <w:color w:val="313131"/>
          <w:sz w:val="27"/>
          <w:szCs w:val="27"/>
          <w:lang w:val="en-US" w:eastAsia="es-ES"/>
        </w:rPr>
      </w:pPr>
      <w:r w:rsidRPr="00216382">
        <w:rPr>
          <w:rFonts w:eastAsia="Times New Roman" w:cstheme="minorHAnsi"/>
          <w:color w:val="313131"/>
          <w:sz w:val="27"/>
          <w:szCs w:val="27"/>
          <w:lang w:val="en-US" w:eastAsia="es-ES"/>
        </w:rPr>
        <w:t>Iterating through Characters of a String</w:t>
      </w:r>
    </w:p>
    <w:p w14:paraId="5574823C" w14:textId="77777777" w:rsidR="00216382" w:rsidRPr="00216382" w:rsidRDefault="00216382" w:rsidP="00216382">
      <w:pPr>
        <w:numPr>
          <w:ilvl w:val="0"/>
          <w:numId w:val="4"/>
        </w:numPr>
        <w:shd w:val="clear" w:color="auto" w:fill="FFFFFF"/>
        <w:spacing w:before="100" w:beforeAutospacing="1" w:after="170" w:line="336" w:lineRule="atLeast"/>
        <w:ind w:left="0"/>
        <w:rPr>
          <w:rFonts w:eastAsia="Times New Roman" w:cstheme="minorHAnsi"/>
          <w:color w:val="313131"/>
          <w:sz w:val="27"/>
          <w:szCs w:val="27"/>
          <w:lang w:val="en-US" w:eastAsia="es-ES"/>
        </w:rPr>
      </w:pPr>
      <w:r w:rsidRPr="00216382">
        <w:rPr>
          <w:rFonts w:eastAsia="Times New Roman" w:cstheme="minorHAnsi"/>
          <w:color w:val="313131"/>
          <w:sz w:val="27"/>
          <w:szCs w:val="27"/>
          <w:lang w:val="en-US" w:eastAsia="es-ES"/>
        </w:rPr>
        <w:t>More String Methods</w:t>
      </w:r>
    </w:p>
    <w:p w14:paraId="71B50F76" w14:textId="77777777" w:rsidR="00216382" w:rsidRPr="00216382" w:rsidRDefault="00C424D7" w:rsidP="00216382">
      <w:pPr>
        <w:spacing w:before="240" w:after="240" w:line="240" w:lineRule="auto"/>
        <w:rPr>
          <w:rFonts w:eastAsia="Times New Roman" w:cstheme="minorHAnsi"/>
          <w:sz w:val="24"/>
          <w:szCs w:val="24"/>
          <w:lang w:val="en-US" w:eastAsia="es-ES"/>
        </w:rPr>
      </w:pPr>
      <w:r>
        <w:rPr>
          <w:rFonts w:eastAsia="Times New Roman" w:cstheme="minorHAnsi"/>
          <w:sz w:val="24"/>
          <w:szCs w:val="24"/>
          <w:lang w:val="en-US" w:eastAsia="es-ES"/>
        </w:rPr>
        <w:pict w14:anchorId="735EBFCA">
          <v:rect id="_x0000_i1025" style="width:0;height:.75pt" o:hrstd="t" o:hrnoshade="t" o:hr="t" fillcolor="#222" stroked="f"/>
        </w:pict>
      </w:r>
    </w:p>
    <w:p w14:paraId="4A1F0FA3" w14:textId="77777777" w:rsidR="00216382" w:rsidRPr="00216382" w:rsidRDefault="00216382" w:rsidP="00216382">
      <w:pPr>
        <w:shd w:val="clear" w:color="auto" w:fill="FFFFFF"/>
        <w:spacing w:after="340" w:line="336" w:lineRule="atLeast"/>
        <w:outlineLvl w:val="0"/>
        <w:rPr>
          <w:rFonts w:eastAsia="Times New Roman" w:cstheme="minorHAnsi"/>
          <w:b/>
          <w:color w:val="92D050"/>
          <w:kern w:val="36"/>
          <w:sz w:val="54"/>
          <w:szCs w:val="54"/>
          <w:lang w:val="en-US" w:eastAsia="es-ES"/>
        </w:rPr>
      </w:pPr>
      <w:r w:rsidRPr="00216382">
        <w:rPr>
          <w:rFonts w:eastAsia="Times New Roman" w:cstheme="minorHAnsi"/>
          <w:b/>
          <w:color w:val="92D050"/>
          <w:kern w:val="36"/>
          <w:sz w:val="54"/>
          <w:szCs w:val="54"/>
          <w:lang w:val="en-US" w:eastAsia="es-ES"/>
        </w:rPr>
        <w:t>Student will be able to</w:t>
      </w:r>
    </w:p>
    <w:p w14:paraId="24A7BE1A" w14:textId="77777777" w:rsidR="00216382" w:rsidRPr="00216382" w:rsidRDefault="00216382" w:rsidP="00216382">
      <w:pPr>
        <w:numPr>
          <w:ilvl w:val="0"/>
          <w:numId w:val="5"/>
        </w:numPr>
        <w:shd w:val="clear" w:color="auto" w:fill="FFFFFF"/>
        <w:spacing w:before="100" w:beforeAutospacing="1" w:after="170" w:line="336" w:lineRule="atLeast"/>
        <w:ind w:left="0"/>
        <w:rPr>
          <w:rFonts w:eastAsia="Times New Roman" w:cstheme="minorHAnsi"/>
          <w:color w:val="0000FF"/>
          <w:sz w:val="27"/>
          <w:szCs w:val="27"/>
          <w:lang w:val="en-US" w:eastAsia="es-ES"/>
        </w:rPr>
      </w:pPr>
      <w:r w:rsidRPr="00416E29">
        <w:rPr>
          <w:rFonts w:eastAsia="Times New Roman" w:cstheme="minorHAnsi"/>
          <w:b/>
          <w:bCs/>
          <w:color w:val="0000FF"/>
          <w:sz w:val="27"/>
          <w:szCs w:val="27"/>
          <w:lang w:val="en-US" w:eastAsia="es-ES"/>
        </w:rPr>
        <w:t>Work with String Characters by index</w:t>
      </w:r>
    </w:p>
    <w:p w14:paraId="73FE5EA4" w14:textId="77777777" w:rsidR="009F66B3" w:rsidRDefault="009F66B3" w:rsidP="009F66B3">
      <w:pPr>
        <w:jc w:val="both"/>
        <w:rPr>
          <w:sz w:val="24"/>
          <w:szCs w:val="24"/>
          <w:lang w:val="en-US"/>
        </w:rPr>
      </w:pPr>
    </w:p>
    <w:p w14:paraId="0081B657" w14:textId="2D79A028" w:rsidR="009F66B3" w:rsidRPr="00216382" w:rsidRDefault="00216382" w:rsidP="009F66B3">
      <w:pPr>
        <w:jc w:val="both"/>
        <w:rPr>
          <w:rFonts w:ascii="Arial Black" w:hAnsi="Arial Black"/>
          <w:b/>
          <w:color w:val="00B050"/>
          <w:sz w:val="36"/>
          <w:szCs w:val="36"/>
          <w:lang w:val="en-US"/>
        </w:rPr>
      </w:pPr>
      <w:r w:rsidRPr="00216382">
        <w:rPr>
          <w:rFonts w:ascii="Arial Black" w:hAnsi="Arial Black"/>
          <w:b/>
          <w:color w:val="00B050"/>
          <w:sz w:val="36"/>
          <w:szCs w:val="36"/>
          <w:lang w:val="en-US"/>
        </w:rPr>
        <w:lastRenderedPageBreak/>
        <w:t>2</w:t>
      </w:r>
      <w:r w:rsidR="009F66B3" w:rsidRPr="00216382">
        <w:rPr>
          <w:rFonts w:ascii="Arial Black" w:hAnsi="Arial Black"/>
          <w:b/>
          <w:color w:val="00B050"/>
          <w:sz w:val="36"/>
          <w:szCs w:val="36"/>
          <w:lang w:val="en-US"/>
        </w:rPr>
        <w:t>.2</w:t>
      </w:r>
      <w:r w:rsidRPr="00216382">
        <w:rPr>
          <w:rFonts w:ascii="Arial Black" w:hAnsi="Arial Black"/>
          <w:b/>
          <w:color w:val="00B050"/>
          <w:sz w:val="36"/>
          <w:szCs w:val="36"/>
          <w:lang w:val="en-US"/>
        </w:rPr>
        <w:t xml:space="preserve"> </w:t>
      </w:r>
      <w:r w:rsidR="00416E29">
        <w:rPr>
          <w:rFonts w:ascii="Arial Black" w:hAnsi="Arial Black"/>
          <w:b/>
          <w:color w:val="00B050"/>
          <w:sz w:val="36"/>
          <w:szCs w:val="36"/>
          <w:lang w:val="en-US"/>
        </w:rPr>
        <w:t>String Index</w:t>
      </w:r>
    </w:p>
    <w:p w14:paraId="0B3CC55B" w14:textId="4E9ED7D3" w:rsidR="009F66B3" w:rsidRDefault="00416E29" w:rsidP="009F66B3">
      <w:pPr>
        <w:jc w:val="both"/>
        <w:rPr>
          <w:sz w:val="24"/>
          <w:szCs w:val="24"/>
          <w:lang w:val="en-US"/>
        </w:rPr>
      </w:pPr>
      <w:r w:rsidRPr="00416E29">
        <w:rPr>
          <w:b/>
          <w:color w:val="ED7D31" w:themeColor="accent2"/>
          <w:sz w:val="28"/>
          <w:szCs w:val="24"/>
          <w:lang w:val="en-US"/>
        </w:rPr>
        <w:t>Video:</w:t>
      </w:r>
      <w:r w:rsidRPr="00416E29">
        <w:rPr>
          <w:color w:val="ED7D31" w:themeColor="accent2"/>
          <w:sz w:val="28"/>
          <w:szCs w:val="24"/>
          <w:lang w:val="en-US"/>
        </w:rPr>
        <w:t xml:space="preserve"> </w:t>
      </w:r>
      <w:r>
        <w:rPr>
          <w:b/>
          <w:color w:val="0070C0"/>
          <w:sz w:val="28"/>
          <w:szCs w:val="24"/>
          <w:lang w:val="en-US"/>
        </w:rPr>
        <w:t>AccesingSingleStringCharacter</w:t>
      </w:r>
      <w:r w:rsidRPr="00416E29">
        <w:rPr>
          <w:b/>
          <w:color w:val="0070C0"/>
          <w:sz w:val="28"/>
          <w:szCs w:val="24"/>
          <w:lang w:val="en-US"/>
        </w:rPr>
        <w:t>V1.mp4</w:t>
      </w:r>
    </w:p>
    <w:p w14:paraId="5A9EDD7B" w14:textId="77777777" w:rsidR="006C30DC" w:rsidRDefault="00416E29" w:rsidP="00416E29">
      <w:pPr>
        <w:pStyle w:val="Ttulo1"/>
        <w:shd w:val="clear" w:color="auto" w:fill="FFFFFF"/>
        <w:spacing w:before="0" w:beforeAutospacing="0" w:after="340" w:afterAutospacing="0" w:line="336" w:lineRule="atLeast"/>
        <w:jc w:val="both"/>
        <w:rPr>
          <w:rFonts w:asciiTheme="minorHAnsi" w:hAnsiTheme="minorHAnsi" w:cstheme="minorHAnsi"/>
          <w:b w:val="0"/>
          <w:bCs w:val="0"/>
          <w:sz w:val="24"/>
          <w:szCs w:val="24"/>
          <w:lang w:val="en-US"/>
        </w:rPr>
      </w:pPr>
      <w:r w:rsidRPr="00416E29">
        <w:rPr>
          <w:rFonts w:asciiTheme="minorHAnsi" w:hAnsiTheme="minorHAnsi" w:cstheme="minorHAnsi"/>
          <w:b w:val="0"/>
          <w:bCs w:val="0"/>
          <w:sz w:val="24"/>
          <w:szCs w:val="24"/>
          <w:lang w:val="en-US"/>
        </w:rPr>
        <w:t>We can Access a single character of a String</w:t>
      </w:r>
      <w:r>
        <w:rPr>
          <w:rFonts w:asciiTheme="minorHAnsi" w:hAnsiTheme="minorHAnsi" w:cstheme="minorHAnsi"/>
          <w:b w:val="0"/>
          <w:bCs w:val="0"/>
          <w:sz w:val="24"/>
          <w:szCs w:val="24"/>
          <w:lang w:val="en-US"/>
        </w:rPr>
        <w:t xml:space="preserve"> </w:t>
      </w:r>
      <w:r w:rsidRPr="00416E29">
        <w:rPr>
          <w:rFonts w:asciiTheme="minorHAnsi" w:hAnsiTheme="minorHAnsi" w:cstheme="minorHAnsi"/>
          <w:b w:val="0"/>
          <w:bCs w:val="0"/>
          <w:sz w:val="24"/>
          <w:szCs w:val="24"/>
          <w:lang w:val="en-US"/>
        </w:rPr>
        <w:t>using a String index address. Let's take a look at the</w:t>
      </w:r>
      <w:r>
        <w:rPr>
          <w:rFonts w:asciiTheme="minorHAnsi" w:hAnsiTheme="minorHAnsi" w:cstheme="minorHAnsi"/>
          <w:b w:val="0"/>
          <w:bCs w:val="0"/>
          <w:sz w:val="24"/>
          <w:szCs w:val="24"/>
          <w:lang w:val="en-US"/>
        </w:rPr>
        <w:t xml:space="preserve"> </w:t>
      </w:r>
      <w:r w:rsidRPr="00416E29">
        <w:rPr>
          <w:rFonts w:asciiTheme="minorHAnsi" w:hAnsiTheme="minorHAnsi" w:cstheme="minorHAnsi"/>
          <w:b w:val="0"/>
          <w:bCs w:val="0"/>
          <w:sz w:val="24"/>
          <w:szCs w:val="24"/>
          <w:lang w:val="en-US"/>
        </w:rPr>
        <w:t>image in the screen here and it represents a string, the word Alton.</w:t>
      </w:r>
      <w:r>
        <w:rPr>
          <w:rFonts w:asciiTheme="minorHAnsi" w:hAnsiTheme="minorHAnsi" w:cstheme="minorHAnsi"/>
          <w:b w:val="0"/>
          <w:bCs w:val="0"/>
          <w:sz w:val="24"/>
          <w:szCs w:val="24"/>
          <w:lang w:val="en-US"/>
        </w:rPr>
        <w:t xml:space="preserve"> </w:t>
      </w:r>
      <w:r w:rsidRPr="00416E29">
        <w:rPr>
          <w:rFonts w:asciiTheme="minorHAnsi" w:hAnsiTheme="minorHAnsi" w:cstheme="minorHAnsi"/>
          <w:b w:val="0"/>
          <w:bCs w:val="0"/>
          <w:sz w:val="24"/>
          <w:szCs w:val="24"/>
          <w:lang w:val="en-US"/>
        </w:rPr>
        <w:t>The name Alton broken down by each character in the string</w:t>
      </w:r>
      <w:r>
        <w:rPr>
          <w:rFonts w:asciiTheme="minorHAnsi" w:hAnsiTheme="minorHAnsi" w:cstheme="minorHAnsi"/>
          <w:b w:val="0"/>
          <w:bCs w:val="0"/>
          <w:sz w:val="24"/>
          <w:szCs w:val="24"/>
          <w:lang w:val="en-US"/>
        </w:rPr>
        <w:t xml:space="preserve"> </w:t>
      </w:r>
      <w:r w:rsidRPr="00416E29">
        <w:rPr>
          <w:rFonts w:asciiTheme="minorHAnsi" w:hAnsiTheme="minorHAnsi" w:cstheme="minorHAnsi"/>
          <w:b w:val="0"/>
          <w:bCs w:val="0"/>
          <w:sz w:val="24"/>
          <w:szCs w:val="24"/>
          <w:lang w:val="en-US"/>
        </w:rPr>
        <w:t>and below each of the characters is a number</w:t>
      </w:r>
      <w:r>
        <w:rPr>
          <w:rFonts w:asciiTheme="minorHAnsi" w:hAnsiTheme="minorHAnsi" w:cstheme="minorHAnsi"/>
          <w:b w:val="0"/>
          <w:bCs w:val="0"/>
          <w:sz w:val="24"/>
          <w:szCs w:val="24"/>
          <w:lang w:val="en-US"/>
        </w:rPr>
        <w:t xml:space="preserve"> </w:t>
      </w:r>
      <w:r w:rsidRPr="00416E29">
        <w:rPr>
          <w:rFonts w:asciiTheme="minorHAnsi" w:hAnsiTheme="minorHAnsi" w:cstheme="minorHAnsi"/>
          <w:b w:val="0"/>
          <w:bCs w:val="0"/>
          <w:sz w:val="24"/>
          <w:szCs w:val="24"/>
          <w:lang w:val="en-US"/>
        </w:rPr>
        <w:t>which is the index for each of the characters.</w:t>
      </w:r>
      <w:r>
        <w:rPr>
          <w:rFonts w:asciiTheme="minorHAnsi" w:hAnsiTheme="minorHAnsi" w:cstheme="minorHAnsi"/>
          <w:b w:val="0"/>
          <w:bCs w:val="0"/>
          <w:sz w:val="24"/>
          <w:szCs w:val="24"/>
          <w:lang w:val="en-US"/>
        </w:rPr>
        <w:t xml:space="preserve"> </w:t>
      </w:r>
      <w:r w:rsidRPr="00416E29">
        <w:rPr>
          <w:rFonts w:asciiTheme="minorHAnsi" w:hAnsiTheme="minorHAnsi" w:cstheme="minorHAnsi"/>
          <w:b w:val="0"/>
          <w:bCs w:val="0"/>
          <w:sz w:val="24"/>
          <w:szCs w:val="24"/>
          <w:lang w:val="en-US"/>
        </w:rPr>
        <w:t>So we have the first character with</w:t>
      </w:r>
      <w:r>
        <w:rPr>
          <w:rFonts w:asciiTheme="minorHAnsi" w:hAnsiTheme="minorHAnsi" w:cstheme="minorHAnsi"/>
          <w:b w:val="0"/>
          <w:bCs w:val="0"/>
          <w:sz w:val="24"/>
          <w:szCs w:val="24"/>
          <w:lang w:val="en-US"/>
        </w:rPr>
        <w:t xml:space="preserve"> </w:t>
      </w:r>
      <w:r w:rsidRPr="00416E29">
        <w:rPr>
          <w:rFonts w:asciiTheme="minorHAnsi" w:hAnsiTheme="minorHAnsi" w:cstheme="minorHAnsi"/>
          <w:b w:val="0"/>
          <w:bCs w:val="0"/>
          <w:sz w:val="24"/>
          <w:szCs w:val="24"/>
          <w:lang w:val="en-US"/>
        </w:rPr>
        <w:t>index 0, "A" and then the second character is</w:t>
      </w:r>
      <w:r>
        <w:rPr>
          <w:rFonts w:asciiTheme="minorHAnsi" w:hAnsiTheme="minorHAnsi" w:cstheme="minorHAnsi"/>
          <w:b w:val="0"/>
          <w:bCs w:val="0"/>
          <w:sz w:val="24"/>
          <w:szCs w:val="24"/>
          <w:lang w:val="en-US"/>
        </w:rPr>
        <w:t xml:space="preserve"> </w:t>
      </w:r>
      <w:r w:rsidRPr="00416E29">
        <w:rPr>
          <w:rFonts w:asciiTheme="minorHAnsi" w:hAnsiTheme="minorHAnsi" w:cstheme="minorHAnsi"/>
          <w:b w:val="0"/>
          <w:bCs w:val="0"/>
          <w:sz w:val="24"/>
          <w:szCs w:val="24"/>
          <w:lang w:val="en-US"/>
        </w:rPr>
        <w:t>index 1. Counting from 0 is a common way</w:t>
      </w:r>
      <w:r>
        <w:rPr>
          <w:rFonts w:asciiTheme="minorHAnsi" w:hAnsiTheme="minorHAnsi" w:cstheme="minorHAnsi"/>
          <w:b w:val="0"/>
          <w:bCs w:val="0"/>
          <w:sz w:val="24"/>
          <w:szCs w:val="24"/>
          <w:lang w:val="en-US"/>
        </w:rPr>
        <w:t xml:space="preserve"> </w:t>
      </w:r>
      <w:r w:rsidRPr="00416E29">
        <w:rPr>
          <w:rFonts w:asciiTheme="minorHAnsi" w:hAnsiTheme="minorHAnsi" w:cstheme="minorHAnsi"/>
          <w:b w:val="0"/>
          <w:bCs w:val="0"/>
          <w:sz w:val="24"/>
          <w:szCs w:val="24"/>
          <w:lang w:val="en-US"/>
        </w:rPr>
        <w:t>that computers do calculations.</w:t>
      </w:r>
      <w:r>
        <w:rPr>
          <w:rFonts w:asciiTheme="minorHAnsi" w:hAnsiTheme="minorHAnsi" w:cstheme="minorHAnsi"/>
          <w:b w:val="0"/>
          <w:bCs w:val="0"/>
          <w:sz w:val="24"/>
          <w:szCs w:val="24"/>
          <w:lang w:val="en-US"/>
        </w:rPr>
        <w:t xml:space="preserve"> </w:t>
      </w:r>
      <w:r w:rsidRPr="00416E29">
        <w:rPr>
          <w:rFonts w:asciiTheme="minorHAnsi" w:hAnsiTheme="minorHAnsi" w:cstheme="minorHAnsi"/>
          <w:b w:val="0"/>
          <w:bCs w:val="0"/>
          <w:sz w:val="24"/>
          <w:szCs w:val="24"/>
          <w:lang w:val="en-US"/>
        </w:rPr>
        <w:t>So it's something to be aware of and we'll see that in several pieces of code.</w:t>
      </w:r>
      <w:r>
        <w:rPr>
          <w:rFonts w:asciiTheme="minorHAnsi" w:hAnsiTheme="minorHAnsi" w:cstheme="minorHAnsi"/>
          <w:b w:val="0"/>
          <w:bCs w:val="0"/>
          <w:sz w:val="24"/>
          <w:szCs w:val="24"/>
          <w:lang w:val="en-US"/>
        </w:rPr>
        <w:t xml:space="preserve"> </w:t>
      </w:r>
    </w:p>
    <w:p w14:paraId="6E3D85E6" w14:textId="440DAA41" w:rsidR="006C30DC" w:rsidRDefault="006C30DC" w:rsidP="00416E29">
      <w:pPr>
        <w:pStyle w:val="Ttulo1"/>
        <w:shd w:val="clear" w:color="auto" w:fill="FFFFFF"/>
        <w:spacing w:before="0" w:beforeAutospacing="0" w:after="340" w:afterAutospacing="0" w:line="336" w:lineRule="atLeast"/>
        <w:jc w:val="both"/>
        <w:rPr>
          <w:rFonts w:asciiTheme="minorHAnsi" w:hAnsiTheme="minorHAnsi" w:cstheme="minorHAnsi"/>
          <w:b w:val="0"/>
          <w:bCs w:val="0"/>
          <w:sz w:val="24"/>
          <w:szCs w:val="24"/>
          <w:lang w:val="en-US"/>
        </w:rPr>
      </w:pPr>
      <w:r>
        <w:rPr>
          <w:rFonts w:asciiTheme="minorHAnsi" w:hAnsiTheme="minorHAnsi" w:cstheme="minorHAnsi"/>
          <w:b w:val="0"/>
          <w:bCs w:val="0"/>
          <w:noProof/>
          <w:sz w:val="24"/>
          <w:szCs w:val="24"/>
          <w:lang w:val="en-US"/>
        </w:rPr>
        <w:drawing>
          <wp:inline distT="0" distB="0" distL="0" distR="0" wp14:anchorId="402443E2" wp14:editId="57361CE3">
            <wp:extent cx="4612943" cy="1720356"/>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4630068" cy="1726743"/>
                    </a:xfrm>
                    <a:prstGeom prst="rect">
                      <a:avLst/>
                    </a:prstGeom>
                    <a:noFill/>
                    <a:ln>
                      <a:noFill/>
                    </a:ln>
                  </pic:spPr>
                </pic:pic>
              </a:graphicData>
            </a:graphic>
          </wp:inline>
        </w:drawing>
      </w:r>
    </w:p>
    <w:p w14:paraId="2A6F0C7E" w14:textId="77777777" w:rsidR="006C30DC" w:rsidRDefault="00416E29" w:rsidP="00416E29">
      <w:pPr>
        <w:pStyle w:val="Ttulo1"/>
        <w:shd w:val="clear" w:color="auto" w:fill="FFFFFF"/>
        <w:spacing w:before="0" w:beforeAutospacing="0" w:after="340" w:afterAutospacing="0" w:line="336" w:lineRule="atLeast"/>
        <w:jc w:val="both"/>
        <w:rPr>
          <w:rFonts w:asciiTheme="minorHAnsi" w:hAnsiTheme="minorHAnsi" w:cstheme="minorHAnsi"/>
          <w:b w:val="0"/>
          <w:bCs w:val="0"/>
          <w:sz w:val="24"/>
          <w:szCs w:val="24"/>
          <w:lang w:val="en-US"/>
        </w:rPr>
      </w:pPr>
      <w:r w:rsidRPr="00416E29">
        <w:rPr>
          <w:rFonts w:asciiTheme="minorHAnsi" w:hAnsiTheme="minorHAnsi" w:cstheme="minorHAnsi"/>
          <w:b w:val="0"/>
          <w:bCs w:val="0"/>
          <w:sz w:val="24"/>
          <w:szCs w:val="24"/>
          <w:lang w:val="en-US"/>
        </w:rPr>
        <w:t>Let's go ahead and look at the code below</w:t>
      </w:r>
      <w:r>
        <w:rPr>
          <w:rFonts w:asciiTheme="minorHAnsi" w:hAnsiTheme="minorHAnsi" w:cstheme="minorHAnsi"/>
          <w:b w:val="0"/>
          <w:bCs w:val="0"/>
          <w:sz w:val="24"/>
          <w:szCs w:val="24"/>
          <w:lang w:val="en-US"/>
        </w:rPr>
        <w:t xml:space="preserve"> </w:t>
      </w:r>
      <w:r w:rsidRPr="00416E29">
        <w:rPr>
          <w:rFonts w:asciiTheme="minorHAnsi" w:hAnsiTheme="minorHAnsi" w:cstheme="minorHAnsi"/>
          <w:b w:val="0"/>
          <w:bCs w:val="0"/>
          <w:sz w:val="24"/>
          <w:szCs w:val="24"/>
          <w:lang w:val="en-US"/>
        </w:rPr>
        <w:t>and we see that we are going to use the</w:t>
      </w:r>
      <w:r>
        <w:rPr>
          <w:rFonts w:asciiTheme="minorHAnsi" w:hAnsiTheme="minorHAnsi" w:cstheme="minorHAnsi"/>
          <w:b w:val="0"/>
          <w:bCs w:val="0"/>
          <w:sz w:val="24"/>
          <w:szCs w:val="24"/>
          <w:lang w:val="en-US"/>
        </w:rPr>
        <w:t xml:space="preserve"> </w:t>
      </w:r>
      <w:r w:rsidRPr="00416E29">
        <w:rPr>
          <w:rFonts w:asciiTheme="minorHAnsi" w:hAnsiTheme="minorHAnsi" w:cstheme="minorHAnsi"/>
          <w:b w:val="0"/>
          <w:bCs w:val="0"/>
          <w:sz w:val="24"/>
          <w:szCs w:val="24"/>
          <w:lang w:val="en-US"/>
        </w:rPr>
        <w:t>student named "Alton" and we're going to access that student name and then follow</w:t>
      </w:r>
      <w:r>
        <w:rPr>
          <w:rFonts w:asciiTheme="minorHAnsi" w:hAnsiTheme="minorHAnsi" w:cstheme="minorHAnsi"/>
          <w:b w:val="0"/>
          <w:bCs w:val="0"/>
          <w:sz w:val="24"/>
          <w:szCs w:val="24"/>
          <w:lang w:val="en-US"/>
        </w:rPr>
        <w:t xml:space="preserve"> </w:t>
      </w:r>
      <w:r w:rsidRPr="00416E29">
        <w:rPr>
          <w:rFonts w:asciiTheme="minorHAnsi" w:hAnsiTheme="minorHAnsi" w:cstheme="minorHAnsi"/>
          <w:b w:val="0"/>
          <w:bCs w:val="0"/>
          <w:sz w:val="24"/>
          <w:szCs w:val="24"/>
          <w:lang w:val="en-US"/>
        </w:rPr>
        <w:t>that with square brackets with the index number inside.</w:t>
      </w:r>
      <w:r>
        <w:rPr>
          <w:rFonts w:asciiTheme="minorHAnsi" w:hAnsiTheme="minorHAnsi" w:cstheme="minorHAnsi"/>
          <w:b w:val="0"/>
          <w:bCs w:val="0"/>
          <w:sz w:val="24"/>
          <w:szCs w:val="24"/>
          <w:lang w:val="en-US"/>
        </w:rPr>
        <w:t xml:space="preserve"> </w:t>
      </w:r>
      <w:r w:rsidRPr="00416E29">
        <w:rPr>
          <w:rFonts w:asciiTheme="minorHAnsi" w:hAnsiTheme="minorHAnsi" w:cstheme="minorHAnsi"/>
          <w:b w:val="0"/>
          <w:bCs w:val="0"/>
          <w:sz w:val="24"/>
          <w:szCs w:val="24"/>
          <w:lang w:val="en-US"/>
        </w:rPr>
        <w:t>That's the way that we can call that the first representation of this box,</w:t>
      </w:r>
      <w:r>
        <w:rPr>
          <w:rFonts w:asciiTheme="minorHAnsi" w:hAnsiTheme="minorHAnsi" w:cstheme="minorHAnsi"/>
          <w:b w:val="0"/>
          <w:bCs w:val="0"/>
          <w:sz w:val="24"/>
          <w:szCs w:val="24"/>
          <w:lang w:val="en-US"/>
        </w:rPr>
        <w:t xml:space="preserve"> </w:t>
      </w:r>
      <w:r w:rsidRPr="00416E29">
        <w:rPr>
          <w:rFonts w:asciiTheme="minorHAnsi" w:hAnsiTheme="minorHAnsi" w:cstheme="minorHAnsi"/>
          <w:b w:val="0"/>
          <w:bCs w:val="0"/>
          <w:sz w:val="24"/>
          <w:szCs w:val="24"/>
          <w:lang w:val="en-US"/>
        </w:rPr>
        <w:t>that first index, and then get the first character back.</w:t>
      </w:r>
      <w:r>
        <w:rPr>
          <w:rFonts w:asciiTheme="minorHAnsi" w:hAnsiTheme="minorHAnsi" w:cstheme="minorHAnsi"/>
          <w:b w:val="0"/>
          <w:bCs w:val="0"/>
          <w:sz w:val="24"/>
          <w:szCs w:val="24"/>
          <w:lang w:val="en-US"/>
        </w:rPr>
        <w:t xml:space="preserve"> </w:t>
      </w:r>
      <w:r w:rsidRPr="00416E29">
        <w:rPr>
          <w:rFonts w:asciiTheme="minorHAnsi" w:hAnsiTheme="minorHAnsi" w:cstheme="minorHAnsi"/>
          <w:b w:val="0"/>
          <w:bCs w:val="0"/>
          <w:sz w:val="24"/>
          <w:szCs w:val="24"/>
          <w:lang w:val="en-US"/>
        </w:rPr>
        <w:t>So we're going to get the first character at index 0 by running that</w:t>
      </w:r>
      <w:r>
        <w:rPr>
          <w:rFonts w:asciiTheme="minorHAnsi" w:hAnsiTheme="minorHAnsi" w:cstheme="minorHAnsi"/>
          <w:b w:val="0"/>
          <w:bCs w:val="0"/>
          <w:sz w:val="24"/>
          <w:szCs w:val="24"/>
          <w:lang w:val="en-US"/>
        </w:rPr>
        <w:t xml:space="preserve"> </w:t>
      </w:r>
      <w:r w:rsidRPr="00416E29">
        <w:rPr>
          <w:rFonts w:asciiTheme="minorHAnsi" w:hAnsiTheme="minorHAnsi" w:cstheme="minorHAnsi"/>
          <w:b w:val="0"/>
          <w:bCs w:val="0"/>
          <w:sz w:val="24"/>
          <w:szCs w:val="24"/>
          <w:lang w:val="en-US"/>
        </w:rPr>
        <w:t>and so that will give us index 0 - "A" and index 3 will be the fourth character</w:t>
      </w:r>
      <w:r>
        <w:rPr>
          <w:rFonts w:asciiTheme="minorHAnsi" w:hAnsiTheme="minorHAnsi" w:cstheme="minorHAnsi"/>
          <w:b w:val="0"/>
          <w:bCs w:val="0"/>
          <w:sz w:val="24"/>
          <w:szCs w:val="24"/>
          <w:lang w:val="en-US"/>
        </w:rPr>
        <w:t xml:space="preserve"> </w:t>
      </w:r>
      <w:r w:rsidRPr="00416E29">
        <w:rPr>
          <w:rFonts w:asciiTheme="minorHAnsi" w:hAnsiTheme="minorHAnsi" w:cstheme="minorHAnsi"/>
          <w:b w:val="0"/>
          <w:bCs w:val="0"/>
          <w:sz w:val="24"/>
          <w:szCs w:val="24"/>
          <w:lang w:val="en-US"/>
        </w:rPr>
        <w:t>because we start at 0, 1, 2, 3, that's four characters</w:t>
      </w:r>
      <w:r>
        <w:rPr>
          <w:rFonts w:asciiTheme="minorHAnsi" w:hAnsiTheme="minorHAnsi" w:cstheme="minorHAnsi"/>
          <w:b w:val="0"/>
          <w:bCs w:val="0"/>
          <w:sz w:val="24"/>
          <w:szCs w:val="24"/>
          <w:lang w:val="en-US"/>
        </w:rPr>
        <w:t xml:space="preserve"> </w:t>
      </w:r>
      <w:r w:rsidRPr="00416E29">
        <w:rPr>
          <w:rFonts w:asciiTheme="minorHAnsi" w:hAnsiTheme="minorHAnsi" w:cstheme="minorHAnsi"/>
          <w:b w:val="0"/>
          <w:bCs w:val="0"/>
          <w:sz w:val="24"/>
          <w:szCs w:val="24"/>
          <w:lang w:val="en-US"/>
        </w:rPr>
        <w:t>and we get the "O". So let's run the code</w:t>
      </w:r>
      <w:r>
        <w:rPr>
          <w:rFonts w:asciiTheme="minorHAnsi" w:hAnsiTheme="minorHAnsi" w:cstheme="minorHAnsi"/>
          <w:b w:val="0"/>
          <w:bCs w:val="0"/>
          <w:sz w:val="24"/>
          <w:szCs w:val="24"/>
          <w:lang w:val="en-US"/>
        </w:rPr>
        <w:t xml:space="preserve"> </w:t>
      </w:r>
      <w:r w:rsidRPr="00416E29">
        <w:rPr>
          <w:rFonts w:asciiTheme="minorHAnsi" w:hAnsiTheme="minorHAnsi" w:cstheme="minorHAnsi"/>
          <w:b w:val="0"/>
          <w:bCs w:val="0"/>
          <w:sz w:val="24"/>
          <w:szCs w:val="24"/>
          <w:lang w:val="en-US"/>
        </w:rPr>
        <w:t>and we see as expected we bring back the</w:t>
      </w:r>
      <w:r>
        <w:rPr>
          <w:rFonts w:asciiTheme="minorHAnsi" w:hAnsiTheme="minorHAnsi" w:cstheme="minorHAnsi"/>
          <w:b w:val="0"/>
          <w:bCs w:val="0"/>
          <w:sz w:val="24"/>
          <w:szCs w:val="24"/>
          <w:lang w:val="en-US"/>
        </w:rPr>
        <w:t xml:space="preserve"> </w:t>
      </w:r>
      <w:r w:rsidRPr="00416E29">
        <w:rPr>
          <w:rFonts w:asciiTheme="minorHAnsi" w:hAnsiTheme="minorHAnsi" w:cstheme="minorHAnsi"/>
          <w:b w:val="0"/>
          <w:bCs w:val="0"/>
          <w:sz w:val="24"/>
          <w:szCs w:val="24"/>
          <w:lang w:val="en-US"/>
        </w:rPr>
        <w:t>characters with the indexes 0 through 4 and gives us five characters back.</w:t>
      </w:r>
      <w:r>
        <w:rPr>
          <w:rFonts w:asciiTheme="minorHAnsi" w:hAnsiTheme="minorHAnsi" w:cstheme="minorHAnsi"/>
          <w:b w:val="0"/>
          <w:bCs w:val="0"/>
          <w:sz w:val="24"/>
          <w:szCs w:val="24"/>
          <w:lang w:val="en-US"/>
        </w:rPr>
        <w:t xml:space="preserve"> </w:t>
      </w:r>
    </w:p>
    <w:p w14:paraId="69633745" w14:textId="4D397329" w:rsidR="006C30DC" w:rsidRDefault="006C30DC" w:rsidP="00416E29">
      <w:pPr>
        <w:pStyle w:val="Ttulo1"/>
        <w:shd w:val="clear" w:color="auto" w:fill="FFFFFF"/>
        <w:spacing w:before="0" w:beforeAutospacing="0" w:after="340" w:afterAutospacing="0" w:line="336" w:lineRule="atLeast"/>
        <w:jc w:val="both"/>
        <w:rPr>
          <w:rFonts w:asciiTheme="minorHAnsi" w:hAnsiTheme="minorHAnsi" w:cstheme="minorHAnsi"/>
          <w:b w:val="0"/>
          <w:bCs w:val="0"/>
          <w:sz w:val="24"/>
          <w:szCs w:val="24"/>
          <w:lang w:val="en-US"/>
        </w:rPr>
      </w:pPr>
      <w:r>
        <w:rPr>
          <w:rFonts w:asciiTheme="minorHAnsi" w:hAnsiTheme="minorHAnsi" w:cstheme="minorHAnsi"/>
          <w:b w:val="0"/>
          <w:bCs w:val="0"/>
          <w:noProof/>
          <w:sz w:val="24"/>
          <w:szCs w:val="24"/>
          <w:lang w:val="en-US"/>
        </w:rPr>
        <w:drawing>
          <wp:inline distT="0" distB="0" distL="0" distR="0" wp14:anchorId="76399F13" wp14:editId="64849448">
            <wp:extent cx="5397500" cy="230632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397500" cy="2306320"/>
                    </a:xfrm>
                    <a:prstGeom prst="rect">
                      <a:avLst/>
                    </a:prstGeom>
                    <a:noFill/>
                    <a:ln>
                      <a:noFill/>
                    </a:ln>
                  </pic:spPr>
                </pic:pic>
              </a:graphicData>
            </a:graphic>
          </wp:inline>
        </w:drawing>
      </w:r>
    </w:p>
    <w:p w14:paraId="1AEB18CD" w14:textId="77777777" w:rsidR="006C30DC" w:rsidRDefault="00416E29" w:rsidP="00416E29">
      <w:pPr>
        <w:pStyle w:val="Ttulo1"/>
        <w:shd w:val="clear" w:color="auto" w:fill="FFFFFF"/>
        <w:spacing w:before="0" w:beforeAutospacing="0" w:after="340" w:afterAutospacing="0" w:line="336" w:lineRule="atLeast"/>
        <w:jc w:val="both"/>
        <w:rPr>
          <w:rFonts w:asciiTheme="minorHAnsi" w:hAnsiTheme="minorHAnsi" w:cstheme="minorHAnsi"/>
          <w:b w:val="0"/>
          <w:bCs w:val="0"/>
          <w:sz w:val="24"/>
          <w:szCs w:val="24"/>
          <w:lang w:val="en-US"/>
        </w:rPr>
      </w:pPr>
      <w:r w:rsidRPr="00416E29">
        <w:rPr>
          <w:rFonts w:asciiTheme="minorHAnsi" w:hAnsiTheme="minorHAnsi" w:cstheme="minorHAnsi"/>
          <w:b w:val="0"/>
          <w:bCs w:val="0"/>
          <w:sz w:val="24"/>
          <w:szCs w:val="24"/>
          <w:lang w:val="en-US"/>
        </w:rPr>
        <w:lastRenderedPageBreak/>
        <w:t>In this next example, we have the student</w:t>
      </w:r>
      <w:r>
        <w:rPr>
          <w:rFonts w:asciiTheme="minorHAnsi" w:hAnsiTheme="minorHAnsi" w:cstheme="minorHAnsi"/>
          <w:b w:val="0"/>
          <w:bCs w:val="0"/>
          <w:sz w:val="24"/>
          <w:szCs w:val="24"/>
          <w:lang w:val="en-US"/>
        </w:rPr>
        <w:t xml:space="preserve"> </w:t>
      </w:r>
      <w:r w:rsidRPr="00416E29">
        <w:rPr>
          <w:rFonts w:asciiTheme="minorHAnsi" w:hAnsiTheme="minorHAnsi" w:cstheme="minorHAnsi"/>
          <w:b w:val="0"/>
          <w:bCs w:val="0"/>
          <w:sz w:val="24"/>
          <w:szCs w:val="24"/>
          <w:lang w:val="en-US"/>
        </w:rPr>
        <w:t>named "</w:t>
      </w:r>
      <w:proofErr w:type="spellStart"/>
      <w:r w:rsidRPr="00416E29">
        <w:rPr>
          <w:rFonts w:asciiTheme="minorHAnsi" w:hAnsiTheme="minorHAnsi" w:cstheme="minorHAnsi"/>
          <w:b w:val="0"/>
          <w:bCs w:val="0"/>
          <w:sz w:val="24"/>
          <w:szCs w:val="24"/>
          <w:lang w:val="en-US"/>
        </w:rPr>
        <w:t>Jin</w:t>
      </w:r>
      <w:proofErr w:type="spellEnd"/>
      <w:r w:rsidRPr="00416E29">
        <w:rPr>
          <w:rFonts w:asciiTheme="minorHAnsi" w:hAnsiTheme="minorHAnsi" w:cstheme="minorHAnsi"/>
          <w:b w:val="0"/>
          <w:bCs w:val="0"/>
          <w:sz w:val="24"/>
          <w:szCs w:val="24"/>
          <w:lang w:val="en-US"/>
        </w:rPr>
        <w:t>" and that's the student name and we use that</w:t>
      </w:r>
      <w:r>
        <w:rPr>
          <w:rFonts w:asciiTheme="minorHAnsi" w:hAnsiTheme="minorHAnsi" w:cstheme="minorHAnsi"/>
          <w:b w:val="0"/>
          <w:bCs w:val="0"/>
          <w:sz w:val="24"/>
          <w:szCs w:val="24"/>
          <w:lang w:val="en-US"/>
        </w:rPr>
        <w:t xml:space="preserve"> </w:t>
      </w:r>
      <w:proofErr w:type="spellStart"/>
      <w:r w:rsidRPr="00416E29">
        <w:rPr>
          <w:rFonts w:asciiTheme="minorHAnsi" w:hAnsiTheme="minorHAnsi" w:cstheme="minorHAnsi"/>
          <w:b w:val="0"/>
          <w:bCs w:val="0"/>
          <w:sz w:val="24"/>
          <w:szCs w:val="24"/>
          <w:lang w:val="en-US"/>
        </w:rPr>
        <w:t>student_name</w:t>
      </w:r>
      <w:proofErr w:type="spellEnd"/>
      <w:r w:rsidRPr="00416E29">
        <w:rPr>
          <w:rFonts w:asciiTheme="minorHAnsi" w:hAnsiTheme="minorHAnsi" w:cstheme="minorHAnsi"/>
          <w:b w:val="0"/>
          <w:bCs w:val="0"/>
          <w:sz w:val="24"/>
          <w:szCs w:val="24"/>
          <w:lang w:val="en-US"/>
        </w:rPr>
        <w:t xml:space="preserve"> variable here and we call the first index item with</w:t>
      </w:r>
      <w:r>
        <w:rPr>
          <w:rFonts w:asciiTheme="minorHAnsi" w:hAnsiTheme="minorHAnsi" w:cstheme="minorHAnsi"/>
          <w:b w:val="0"/>
          <w:bCs w:val="0"/>
          <w:sz w:val="24"/>
          <w:szCs w:val="24"/>
          <w:lang w:val="en-US"/>
        </w:rPr>
        <w:t xml:space="preserve"> </w:t>
      </w:r>
      <w:r w:rsidRPr="00416E29">
        <w:rPr>
          <w:rFonts w:asciiTheme="minorHAnsi" w:hAnsiTheme="minorHAnsi" w:cstheme="minorHAnsi"/>
          <w:b w:val="0"/>
          <w:bCs w:val="0"/>
          <w:sz w:val="24"/>
          <w:szCs w:val="24"/>
          <w:lang w:val="en-US"/>
        </w:rPr>
        <w:t>the square brackets. That should return the letter J, convert that</w:t>
      </w:r>
      <w:r>
        <w:rPr>
          <w:rFonts w:asciiTheme="minorHAnsi" w:hAnsiTheme="minorHAnsi" w:cstheme="minorHAnsi"/>
          <w:b w:val="0"/>
          <w:bCs w:val="0"/>
          <w:sz w:val="24"/>
          <w:szCs w:val="24"/>
          <w:lang w:val="en-US"/>
        </w:rPr>
        <w:t xml:space="preserve"> </w:t>
      </w:r>
      <w:r w:rsidRPr="00416E29">
        <w:rPr>
          <w:rFonts w:asciiTheme="minorHAnsi" w:hAnsiTheme="minorHAnsi" w:cstheme="minorHAnsi"/>
          <w:b w:val="0"/>
          <w:bCs w:val="0"/>
          <w:sz w:val="24"/>
          <w:szCs w:val="24"/>
          <w:lang w:val="en-US"/>
        </w:rPr>
        <w:t>to a lowercase and see if it's "equal to" which it will not be.</w:t>
      </w:r>
      <w:r>
        <w:rPr>
          <w:rFonts w:asciiTheme="minorHAnsi" w:hAnsiTheme="minorHAnsi" w:cstheme="minorHAnsi"/>
          <w:b w:val="0"/>
          <w:bCs w:val="0"/>
          <w:sz w:val="24"/>
          <w:szCs w:val="24"/>
          <w:lang w:val="en-US"/>
        </w:rPr>
        <w:t xml:space="preserve"> </w:t>
      </w:r>
      <w:r w:rsidRPr="00416E29">
        <w:rPr>
          <w:rFonts w:asciiTheme="minorHAnsi" w:hAnsiTheme="minorHAnsi" w:cstheme="minorHAnsi"/>
          <w:b w:val="0"/>
          <w:bCs w:val="0"/>
          <w:sz w:val="24"/>
          <w:szCs w:val="24"/>
          <w:lang w:val="en-US"/>
        </w:rPr>
        <w:t xml:space="preserve">Then we'll go to </w:t>
      </w:r>
      <w:proofErr w:type="spellStart"/>
      <w:r w:rsidRPr="00416E29">
        <w:rPr>
          <w:rFonts w:asciiTheme="minorHAnsi" w:hAnsiTheme="minorHAnsi" w:cstheme="minorHAnsi"/>
          <w:b w:val="0"/>
          <w:bCs w:val="0"/>
          <w:sz w:val="24"/>
          <w:szCs w:val="24"/>
          <w:lang w:val="en-US"/>
        </w:rPr>
        <w:t>elif</w:t>
      </w:r>
      <w:proofErr w:type="spellEnd"/>
      <w:r w:rsidRPr="00416E29">
        <w:rPr>
          <w:rFonts w:asciiTheme="minorHAnsi" w:hAnsiTheme="minorHAnsi" w:cstheme="minorHAnsi"/>
          <w:b w:val="0"/>
          <w:bCs w:val="0"/>
          <w:sz w:val="24"/>
          <w:szCs w:val="24"/>
          <w:lang w:val="en-US"/>
        </w:rPr>
        <w:t xml:space="preserve"> statement and it will check if that</w:t>
      </w:r>
      <w:r>
        <w:rPr>
          <w:rFonts w:asciiTheme="minorHAnsi" w:hAnsiTheme="minorHAnsi" w:cstheme="minorHAnsi"/>
          <w:b w:val="0"/>
          <w:bCs w:val="0"/>
          <w:sz w:val="24"/>
          <w:szCs w:val="24"/>
          <w:lang w:val="en-US"/>
        </w:rPr>
        <w:t xml:space="preserve"> </w:t>
      </w:r>
      <w:r w:rsidRPr="00416E29">
        <w:rPr>
          <w:rFonts w:asciiTheme="minorHAnsi" w:hAnsiTheme="minorHAnsi" w:cstheme="minorHAnsi"/>
          <w:b w:val="0"/>
          <w:bCs w:val="0"/>
          <w:sz w:val="24"/>
          <w:szCs w:val="24"/>
          <w:lang w:val="en-US"/>
        </w:rPr>
        <w:t>is equal to lower case "j" and since we've converted it to lower</w:t>
      </w:r>
      <w:r>
        <w:rPr>
          <w:rFonts w:asciiTheme="minorHAnsi" w:hAnsiTheme="minorHAnsi" w:cstheme="minorHAnsi"/>
          <w:b w:val="0"/>
          <w:bCs w:val="0"/>
          <w:sz w:val="24"/>
          <w:szCs w:val="24"/>
          <w:lang w:val="en-US"/>
        </w:rPr>
        <w:t xml:space="preserve"> </w:t>
      </w:r>
      <w:r w:rsidRPr="00416E29">
        <w:rPr>
          <w:rFonts w:asciiTheme="minorHAnsi" w:hAnsiTheme="minorHAnsi" w:cstheme="minorHAnsi"/>
          <w:b w:val="0"/>
          <w:bCs w:val="0"/>
          <w:sz w:val="24"/>
          <w:szCs w:val="24"/>
          <w:lang w:val="en-US"/>
        </w:rPr>
        <w:t>that will be correct.</w:t>
      </w:r>
      <w:r>
        <w:rPr>
          <w:rFonts w:asciiTheme="minorHAnsi" w:hAnsiTheme="minorHAnsi" w:cstheme="minorHAnsi"/>
          <w:b w:val="0"/>
          <w:bCs w:val="0"/>
          <w:sz w:val="24"/>
          <w:szCs w:val="24"/>
          <w:lang w:val="en-US"/>
        </w:rPr>
        <w:t xml:space="preserve"> </w:t>
      </w:r>
      <w:r w:rsidRPr="00416E29">
        <w:rPr>
          <w:rFonts w:asciiTheme="minorHAnsi" w:hAnsiTheme="minorHAnsi" w:cstheme="minorHAnsi"/>
          <w:b w:val="0"/>
          <w:bCs w:val="0"/>
          <w:sz w:val="24"/>
          <w:szCs w:val="24"/>
          <w:lang w:val="en-US"/>
        </w:rPr>
        <w:t>And we'll print winner name starts with "J".</w:t>
      </w:r>
      <w:r>
        <w:rPr>
          <w:rFonts w:asciiTheme="minorHAnsi" w:hAnsiTheme="minorHAnsi" w:cstheme="minorHAnsi"/>
          <w:b w:val="0"/>
          <w:bCs w:val="0"/>
          <w:sz w:val="24"/>
          <w:szCs w:val="24"/>
          <w:lang w:val="en-US"/>
        </w:rPr>
        <w:t xml:space="preserve"> </w:t>
      </w:r>
      <w:r w:rsidRPr="00416E29">
        <w:rPr>
          <w:rFonts w:asciiTheme="minorHAnsi" w:hAnsiTheme="minorHAnsi" w:cstheme="minorHAnsi"/>
          <w:b w:val="0"/>
          <w:bCs w:val="0"/>
          <w:sz w:val="24"/>
          <w:szCs w:val="24"/>
          <w:lang w:val="en-US"/>
        </w:rPr>
        <w:t>So we have the two winners if it's either starts with "A" or "J"</w:t>
      </w:r>
      <w:r>
        <w:rPr>
          <w:rFonts w:asciiTheme="minorHAnsi" w:hAnsiTheme="minorHAnsi" w:cstheme="minorHAnsi"/>
          <w:b w:val="0"/>
          <w:bCs w:val="0"/>
          <w:sz w:val="24"/>
          <w:szCs w:val="24"/>
          <w:lang w:val="en-US"/>
        </w:rPr>
        <w:t xml:space="preserve"> </w:t>
      </w:r>
      <w:r w:rsidRPr="00416E29">
        <w:rPr>
          <w:rFonts w:asciiTheme="minorHAnsi" w:hAnsiTheme="minorHAnsi" w:cstheme="minorHAnsi"/>
          <w:b w:val="0"/>
          <w:bCs w:val="0"/>
          <w:sz w:val="24"/>
          <w:szCs w:val="24"/>
          <w:lang w:val="en-US"/>
        </w:rPr>
        <w:t>and then the else statement is not a match. So let's run that code</w:t>
      </w:r>
      <w:r>
        <w:rPr>
          <w:rFonts w:asciiTheme="minorHAnsi" w:hAnsiTheme="minorHAnsi" w:cstheme="minorHAnsi"/>
          <w:b w:val="0"/>
          <w:bCs w:val="0"/>
          <w:sz w:val="24"/>
          <w:szCs w:val="24"/>
          <w:lang w:val="en-US"/>
        </w:rPr>
        <w:t xml:space="preserve"> </w:t>
      </w:r>
      <w:r w:rsidRPr="00416E29">
        <w:rPr>
          <w:rFonts w:asciiTheme="minorHAnsi" w:hAnsiTheme="minorHAnsi" w:cstheme="minorHAnsi"/>
          <w:b w:val="0"/>
          <w:bCs w:val="0"/>
          <w:sz w:val="24"/>
          <w:szCs w:val="24"/>
          <w:lang w:val="en-US"/>
        </w:rPr>
        <w:t>and we say winner starts with J.</w:t>
      </w:r>
      <w:r>
        <w:rPr>
          <w:rFonts w:asciiTheme="minorHAnsi" w:hAnsiTheme="minorHAnsi" w:cstheme="minorHAnsi"/>
          <w:b w:val="0"/>
          <w:bCs w:val="0"/>
          <w:sz w:val="24"/>
          <w:szCs w:val="24"/>
          <w:lang w:val="en-US"/>
        </w:rPr>
        <w:t xml:space="preserve"> </w:t>
      </w:r>
    </w:p>
    <w:p w14:paraId="080728DE" w14:textId="0248E320" w:rsidR="006C30DC" w:rsidRDefault="006C30DC" w:rsidP="00416E29">
      <w:pPr>
        <w:pStyle w:val="Ttulo1"/>
        <w:shd w:val="clear" w:color="auto" w:fill="FFFFFF"/>
        <w:spacing w:before="0" w:beforeAutospacing="0" w:after="340" w:afterAutospacing="0" w:line="336" w:lineRule="atLeast"/>
        <w:jc w:val="both"/>
        <w:rPr>
          <w:rFonts w:asciiTheme="minorHAnsi" w:hAnsiTheme="minorHAnsi" w:cstheme="minorHAnsi"/>
          <w:b w:val="0"/>
          <w:bCs w:val="0"/>
          <w:sz w:val="24"/>
          <w:szCs w:val="24"/>
          <w:lang w:val="en-US"/>
        </w:rPr>
      </w:pPr>
      <w:r>
        <w:rPr>
          <w:rFonts w:asciiTheme="minorHAnsi" w:hAnsiTheme="minorHAnsi" w:cstheme="minorHAnsi"/>
          <w:b w:val="0"/>
          <w:bCs w:val="0"/>
          <w:noProof/>
          <w:sz w:val="24"/>
          <w:szCs w:val="24"/>
          <w:lang w:val="en-US"/>
        </w:rPr>
        <w:drawing>
          <wp:inline distT="0" distB="0" distL="0" distR="0" wp14:anchorId="12A7309A" wp14:editId="76B7BFE0">
            <wp:extent cx="5397500" cy="2340610"/>
            <wp:effectExtent l="0" t="0" r="0" b="254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397500" cy="2340610"/>
                    </a:xfrm>
                    <a:prstGeom prst="rect">
                      <a:avLst/>
                    </a:prstGeom>
                    <a:noFill/>
                    <a:ln>
                      <a:noFill/>
                    </a:ln>
                  </pic:spPr>
                </pic:pic>
              </a:graphicData>
            </a:graphic>
          </wp:inline>
        </w:drawing>
      </w:r>
    </w:p>
    <w:p w14:paraId="7E09384B" w14:textId="77777777" w:rsidR="006C30DC" w:rsidRDefault="00416E29" w:rsidP="00416E29">
      <w:pPr>
        <w:pStyle w:val="Ttulo1"/>
        <w:shd w:val="clear" w:color="auto" w:fill="FFFFFF"/>
        <w:spacing w:before="0" w:beforeAutospacing="0" w:after="340" w:afterAutospacing="0" w:line="336" w:lineRule="atLeast"/>
        <w:jc w:val="both"/>
        <w:rPr>
          <w:rFonts w:asciiTheme="minorHAnsi" w:hAnsiTheme="minorHAnsi" w:cstheme="minorHAnsi"/>
          <w:b w:val="0"/>
          <w:bCs w:val="0"/>
          <w:sz w:val="24"/>
          <w:szCs w:val="24"/>
          <w:lang w:val="en-US"/>
        </w:rPr>
      </w:pPr>
      <w:r w:rsidRPr="006C30DC">
        <w:rPr>
          <w:rFonts w:asciiTheme="minorHAnsi" w:hAnsiTheme="minorHAnsi" w:cstheme="minorHAnsi"/>
          <w:b w:val="0"/>
          <w:bCs w:val="0"/>
          <w:color w:val="FF0000"/>
          <w:sz w:val="24"/>
          <w:szCs w:val="24"/>
          <w:lang w:val="en-US"/>
        </w:rPr>
        <w:t xml:space="preserve">So we can change that to get the first case by changing that to "Alton" </w:t>
      </w:r>
      <w:r w:rsidRPr="00416E29">
        <w:rPr>
          <w:rFonts w:asciiTheme="minorHAnsi" w:hAnsiTheme="minorHAnsi" w:cstheme="minorHAnsi"/>
          <w:b w:val="0"/>
          <w:bCs w:val="0"/>
          <w:sz w:val="24"/>
          <w:szCs w:val="24"/>
          <w:lang w:val="en-US"/>
        </w:rPr>
        <w:t>and then we see that did indeed run that first if statement</w:t>
      </w:r>
      <w:r>
        <w:rPr>
          <w:rFonts w:asciiTheme="minorHAnsi" w:hAnsiTheme="minorHAnsi" w:cstheme="minorHAnsi"/>
          <w:b w:val="0"/>
          <w:bCs w:val="0"/>
          <w:sz w:val="24"/>
          <w:szCs w:val="24"/>
          <w:lang w:val="en-US"/>
        </w:rPr>
        <w:t xml:space="preserve"> </w:t>
      </w:r>
    </w:p>
    <w:p w14:paraId="16729B41" w14:textId="15CE1C31" w:rsidR="006C30DC" w:rsidRDefault="006C30DC" w:rsidP="00416E29">
      <w:pPr>
        <w:pStyle w:val="Ttulo1"/>
        <w:shd w:val="clear" w:color="auto" w:fill="FFFFFF"/>
        <w:spacing w:before="0" w:beforeAutospacing="0" w:after="340" w:afterAutospacing="0" w:line="336" w:lineRule="atLeast"/>
        <w:jc w:val="both"/>
        <w:rPr>
          <w:rFonts w:asciiTheme="minorHAnsi" w:hAnsiTheme="minorHAnsi" w:cstheme="minorHAnsi"/>
          <w:b w:val="0"/>
          <w:bCs w:val="0"/>
          <w:sz w:val="24"/>
          <w:szCs w:val="24"/>
          <w:lang w:val="en-US"/>
        </w:rPr>
      </w:pPr>
      <w:r>
        <w:rPr>
          <w:rFonts w:asciiTheme="minorHAnsi" w:hAnsiTheme="minorHAnsi" w:cstheme="minorHAnsi"/>
          <w:b w:val="0"/>
          <w:bCs w:val="0"/>
          <w:noProof/>
          <w:sz w:val="24"/>
          <w:szCs w:val="24"/>
          <w:lang w:val="en-US"/>
        </w:rPr>
        <w:drawing>
          <wp:inline distT="0" distB="0" distL="0" distR="0" wp14:anchorId="125BC3AB" wp14:editId="08F82634">
            <wp:extent cx="5397500" cy="232664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397500" cy="2326640"/>
                    </a:xfrm>
                    <a:prstGeom prst="rect">
                      <a:avLst/>
                    </a:prstGeom>
                    <a:noFill/>
                    <a:ln>
                      <a:noFill/>
                    </a:ln>
                  </pic:spPr>
                </pic:pic>
              </a:graphicData>
            </a:graphic>
          </wp:inline>
        </w:drawing>
      </w:r>
    </w:p>
    <w:p w14:paraId="4EF35AC1" w14:textId="68ED74A7" w:rsidR="006C30DC" w:rsidRDefault="006C30DC" w:rsidP="00416E29">
      <w:pPr>
        <w:pStyle w:val="Ttulo1"/>
        <w:shd w:val="clear" w:color="auto" w:fill="FFFFFF"/>
        <w:spacing w:before="0" w:beforeAutospacing="0" w:after="340" w:afterAutospacing="0" w:line="336" w:lineRule="atLeast"/>
        <w:jc w:val="both"/>
        <w:rPr>
          <w:rFonts w:asciiTheme="minorHAnsi" w:hAnsiTheme="minorHAnsi" w:cstheme="minorHAnsi"/>
          <w:b w:val="0"/>
          <w:bCs w:val="0"/>
          <w:sz w:val="24"/>
          <w:szCs w:val="24"/>
          <w:lang w:val="en-US"/>
        </w:rPr>
      </w:pPr>
    </w:p>
    <w:p w14:paraId="78A12300" w14:textId="77777777" w:rsidR="006C30DC" w:rsidRDefault="006C30DC" w:rsidP="00416E29">
      <w:pPr>
        <w:pStyle w:val="Ttulo1"/>
        <w:shd w:val="clear" w:color="auto" w:fill="FFFFFF"/>
        <w:spacing w:before="0" w:beforeAutospacing="0" w:after="340" w:afterAutospacing="0" w:line="336" w:lineRule="atLeast"/>
        <w:jc w:val="both"/>
        <w:rPr>
          <w:rFonts w:asciiTheme="minorHAnsi" w:hAnsiTheme="minorHAnsi" w:cstheme="minorHAnsi"/>
          <w:b w:val="0"/>
          <w:bCs w:val="0"/>
          <w:sz w:val="24"/>
          <w:szCs w:val="24"/>
          <w:lang w:val="en-US"/>
        </w:rPr>
      </w:pPr>
    </w:p>
    <w:p w14:paraId="25856A85" w14:textId="77777777" w:rsidR="006C30DC" w:rsidRDefault="00416E29" w:rsidP="00416E29">
      <w:pPr>
        <w:pStyle w:val="Ttulo1"/>
        <w:shd w:val="clear" w:color="auto" w:fill="FFFFFF"/>
        <w:spacing w:before="0" w:beforeAutospacing="0" w:after="340" w:afterAutospacing="0" w:line="336" w:lineRule="atLeast"/>
        <w:jc w:val="both"/>
        <w:rPr>
          <w:rFonts w:asciiTheme="minorHAnsi" w:hAnsiTheme="minorHAnsi" w:cstheme="minorHAnsi"/>
          <w:b w:val="0"/>
          <w:bCs w:val="0"/>
          <w:sz w:val="24"/>
          <w:szCs w:val="24"/>
          <w:lang w:val="en-US"/>
        </w:rPr>
      </w:pPr>
      <w:r w:rsidRPr="00416E29">
        <w:rPr>
          <w:rFonts w:asciiTheme="minorHAnsi" w:hAnsiTheme="minorHAnsi" w:cstheme="minorHAnsi"/>
          <w:b w:val="0"/>
          <w:bCs w:val="0"/>
          <w:sz w:val="24"/>
          <w:szCs w:val="24"/>
          <w:lang w:val="en-US"/>
        </w:rPr>
        <w:lastRenderedPageBreak/>
        <w:t>and to get to the else case we need to use something without an "A" or "J"</w:t>
      </w:r>
      <w:r>
        <w:rPr>
          <w:rFonts w:asciiTheme="minorHAnsi" w:hAnsiTheme="minorHAnsi" w:cstheme="minorHAnsi"/>
          <w:b w:val="0"/>
          <w:bCs w:val="0"/>
          <w:sz w:val="24"/>
          <w:szCs w:val="24"/>
          <w:lang w:val="en-US"/>
        </w:rPr>
        <w:t xml:space="preserve"> </w:t>
      </w:r>
      <w:r w:rsidRPr="00416E29">
        <w:rPr>
          <w:rFonts w:asciiTheme="minorHAnsi" w:hAnsiTheme="minorHAnsi" w:cstheme="minorHAnsi"/>
          <w:b w:val="0"/>
          <w:bCs w:val="0"/>
          <w:sz w:val="24"/>
          <w:szCs w:val="24"/>
          <w:lang w:val="en-US"/>
        </w:rPr>
        <w:t>in the first position. So I'll go to</w:t>
      </w:r>
      <w:r>
        <w:rPr>
          <w:rFonts w:asciiTheme="minorHAnsi" w:hAnsiTheme="minorHAnsi" w:cstheme="minorHAnsi"/>
          <w:b w:val="0"/>
          <w:bCs w:val="0"/>
          <w:sz w:val="24"/>
          <w:szCs w:val="24"/>
          <w:lang w:val="en-US"/>
        </w:rPr>
        <w:t xml:space="preserve"> </w:t>
      </w:r>
      <w:r w:rsidRPr="00416E29">
        <w:rPr>
          <w:rFonts w:asciiTheme="minorHAnsi" w:hAnsiTheme="minorHAnsi" w:cstheme="minorHAnsi"/>
          <w:b w:val="0"/>
          <w:bCs w:val="0"/>
          <w:sz w:val="24"/>
          <w:szCs w:val="24"/>
          <w:lang w:val="en-US"/>
        </w:rPr>
        <w:t xml:space="preserve">"Colette" and we see not a match. </w:t>
      </w:r>
    </w:p>
    <w:p w14:paraId="5DD61BE7" w14:textId="6B1E1467" w:rsidR="006C30DC" w:rsidRDefault="006C30DC" w:rsidP="00416E29">
      <w:pPr>
        <w:pStyle w:val="Ttulo1"/>
        <w:shd w:val="clear" w:color="auto" w:fill="FFFFFF"/>
        <w:spacing w:before="0" w:beforeAutospacing="0" w:after="340" w:afterAutospacing="0" w:line="336" w:lineRule="atLeast"/>
        <w:jc w:val="both"/>
        <w:rPr>
          <w:rFonts w:asciiTheme="minorHAnsi" w:hAnsiTheme="minorHAnsi" w:cstheme="minorHAnsi"/>
          <w:b w:val="0"/>
          <w:bCs w:val="0"/>
          <w:sz w:val="24"/>
          <w:szCs w:val="24"/>
          <w:lang w:val="en-US"/>
        </w:rPr>
      </w:pPr>
      <w:r>
        <w:rPr>
          <w:rFonts w:asciiTheme="minorHAnsi" w:hAnsiTheme="minorHAnsi" w:cstheme="minorHAnsi"/>
          <w:b w:val="0"/>
          <w:bCs w:val="0"/>
          <w:noProof/>
          <w:sz w:val="24"/>
          <w:szCs w:val="24"/>
          <w:lang w:val="en-US"/>
        </w:rPr>
        <w:drawing>
          <wp:inline distT="0" distB="0" distL="0" distR="0" wp14:anchorId="67C156DD" wp14:editId="1D9D7694">
            <wp:extent cx="4942936" cy="2018462"/>
            <wp:effectExtent l="0" t="0" r="0" b="127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957395" cy="2024366"/>
                    </a:xfrm>
                    <a:prstGeom prst="rect">
                      <a:avLst/>
                    </a:prstGeom>
                    <a:noFill/>
                    <a:ln>
                      <a:noFill/>
                    </a:ln>
                  </pic:spPr>
                </pic:pic>
              </a:graphicData>
            </a:graphic>
          </wp:inline>
        </w:drawing>
      </w:r>
    </w:p>
    <w:p w14:paraId="5A58B682" w14:textId="328A6BF8" w:rsidR="00416E29" w:rsidRDefault="00416E29" w:rsidP="00416E29">
      <w:pPr>
        <w:pStyle w:val="Ttulo1"/>
        <w:shd w:val="clear" w:color="auto" w:fill="FFFFFF"/>
        <w:spacing w:before="0" w:beforeAutospacing="0" w:after="340" w:afterAutospacing="0" w:line="336" w:lineRule="atLeast"/>
        <w:jc w:val="both"/>
        <w:rPr>
          <w:rFonts w:asciiTheme="minorHAnsi" w:hAnsiTheme="minorHAnsi" w:cstheme="minorHAnsi"/>
          <w:b w:val="0"/>
          <w:bCs w:val="0"/>
          <w:sz w:val="24"/>
          <w:szCs w:val="24"/>
          <w:lang w:val="en-US"/>
        </w:rPr>
      </w:pPr>
      <w:r w:rsidRPr="00416E29">
        <w:rPr>
          <w:rFonts w:asciiTheme="minorHAnsi" w:hAnsiTheme="minorHAnsi" w:cstheme="minorHAnsi"/>
          <w:b w:val="0"/>
          <w:bCs w:val="0"/>
          <w:sz w:val="24"/>
          <w:szCs w:val="24"/>
          <w:lang w:val="en-US"/>
        </w:rPr>
        <w:t>We can also look at an example of a</w:t>
      </w:r>
      <w:r>
        <w:rPr>
          <w:rFonts w:asciiTheme="minorHAnsi" w:hAnsiTheme="minorHAnsi" w:cstheme="minorHAnsi"/>
          <w:b w:val="0"/>
          <w:bCs w:val="0"/>
          <w:sz w:val="24"/>
          <w:szCs w:val="24"/>
          <w:lang w:val="en-US"/>
        </w:rPr>
        <w:t xml:space="preserve"> </w:t>
      </w:r>
      <w:r w:rsidRPr="00416E29">
        <w:rPr>
          <w:rFonts w:asciiTheme="minorHAnsi" w:hAnsiTheme="minorHAnsi" w:cstheme="minorHAnsi"/>
          <w:b w:val="0"/>
          <w:bCs w:val="0"/>
          <w:sz w:val="24"/>
          <w:szCs w:val="24"/>
          <w:lang w:val="en-US"/>
        </w:rPr>
        <w:t>six letter strings "Tobias" What is the last index?</w:t>
      </w:r>
      <w:r>
        <w:rPr>
          <w:rFonts w:asciiTheme="minorHAnsi" w:hAnsiTheme="minorHAnsi" w:cstheme="minorHAnsi"/>
          <w:b w:val="0"/>
          <w:bCs w:val="0"/>
          <w:sz w:val="24"/>
          <w:szCs w:val="24"/>
          <w:lang w:val="en-US"/>
        </w:rPr>
        <w:t xml:space="preserve"> </w:t>
      </w:r>
      <w:r w:rsidRPr="00416E29">
        <w:rPr>
          <w:rFonts w:asciiTheme="minorHAnsi" w:hAnsiTheme="minorHAnsi" w:cstheme="minorHAnsi"/>
          <w:b w:val="0"/>
          <w:bCs w:val="0"/>
          <w:sz w:val="24"/>
          <w:szCs w:val="24"/>
          <w:lang w:val="en-US"/>
        </w:rPr>
        <w:t>in a six-letter string and so I put in six to check that</w:t>
      </w:r>
      <w:r>
        <w:rPr>
          <w:rFonts w:asciiTheme="minorHAnsi" w:hAnsiTheme="minorHAnsi" w:cstheme="minorHAnsi"/>
          <w:b w:val="0"/>
          <w:bCs w:val="0"/>
          <w:sz w:val="24"/>
          <w:szCs w:val="24"/>
          <w:lang w:val="en-US"/>
        </w:rPr>
        <w:t xml:space="preserve"> </w:t>
      </w:r>
      <w:r w:rsidRPr="00416E29">
        <w:rPr>
          <w:rFonts w:asciiTheme="minorHAnsi" w:hAnsiTheme="minorHAnsi" w:cstheme="minorHAnsi"/>
          <w:b w:val="0"/>
          <w:bCs w:val="0"/>
          <w:sz w:val="24"/>
          <w:szCs w:val="24"/>
          <w:lang w:val="en-US"/>
        </w:rPr>
        <w:t xml:space="preserve">and I got </w:t>
      </w:r>
      <w:proofErr w:type="spellStart"/>
      <w:r w:rsidRPr="00416E29">
        <w:rPr>
          <w:rFonts w:asciiTheme="minorHAnsi" w:hAnsiTheme="minorHAnsi" w:cstheme="minorHAnsi"/>
          <w:b w:val="0"/>
          <w:bCs w:val="0"/>
          <w:sz w:val="24"/>
          <w:szCs w:val="24"/>
          <w:lang w:val="en-US"/>
        </w:rPr>
        <w:t>a</w:t>
      </w:r>
      <w:proofErr w:type="spellEnd"/>
      <w:r w:rsidRPr="00416E29">
        <w:rPr>
          <w:rFonts w:asciiTheme="minorHAnsi" w:hAnsiTheme="minorHAnsi" w:cstheme="minorHAnsi"/>
          <w:b w:val="0"/>
          <w:bCs w:val="0"/>
          <w:sz w:val="24"/>
          <w:szCs w:val="24"/>
          <w:lang w:val="en-US"/>
        </w:rPr>
        <w:t xml:space="preserve"> index error with that says the string is out of range.</w:t>
      </w:r>
      <w:r>
        <w:rPr>
          <w:rFonts w:asciiTheme="minorHAnsi" w:hAnsiTheme="minorHAnsi" w:cstheme="minorHAnsi"/>
          <w:b w:val="0"/>
          <w:bCs w:val="0"/>
          <w:sz w:val="24"/>
          <w:szCs w:val="24"/>
          <w:lang w:val="en-US"/>
        </w:rPr>
        <w:t xml:space="preserve"> </w:t>
      </w:r>
      <w:r w:rsidRPr="00416E29">
        <w:rPr>
          <w:rFonts w:asciiTheme="minorHAnsi" w:hAnsiTheme="minorHAnsi" w:cstheme="minorHAnsi"/>
          <w:b w:val="0"/>
          <w:bCs w:val="0"/>
          <w:sz w:val="24"/>
          <w:szCs w:val="24"/>
          <w:lang w:val="en-US"/>
        </w:rPr>
        <w:t>We recall that we always start at zero (0) and so to count to six would</w:t>
      </w:r>
      <w:r>
        <w:rPr>
          <w:rFonts w:asciiTheme="minorHAnsi" w:hAnsiTheme="minorHAnsi" w:cstheme="minorHAnsi"/>
          <w:b w:val="0"/>
          <w:bCs w:val="0"/>
          <w:sz w:val="24"/>
          <w:szCs w:val="24"/>
          <w:lang w:val="en-US"/>
        </w:rPr>
        <w:t xml:space="preserve"> </w:t>
      </w:r>
      <w:r w:rsidRPr="00416E29">
        <w:rPr>
          <w:rFonts w:asciiTheme="minorHAnsi" w:hAnsiTheme="minorHAnsi" w:cstheme="minorHAnsi"/>
          <w:b w:val="0"/>
          <w:bCs w:val="0"/>
          <w:sz w:val="24"/>
          <w:szCs w:val="24"/>
          <w:lang w:val="en-US"/>
        </w:rPr>
        <w:t>be 0,1,2,3,4,5 and that would be my sixth letter</w:t>
      </w:r>
      <w:r>
        <w:rPr>
          <w:rFonts w:asciiTheme="minorHAnsi" w:hAnsiTheme="minorHAnsi" w:cstheme="minorHAnsi"/>
          <w:b w:val="0"/>
          <w:bCs w:val="0"/>
          <w:sz w:val="24"/>
          <w:szCs w:val="24"/>
          <w:lang w:val="en-US"/>
        </w:rPr>
        <w:t xml:space="preserve"> </w:t>
      </w:r>
      <w:r w:rsidRPr="00416E29">
        <w:rPr>
          <w:rFonts w:asciiTheme="minorHAnsi" w:hAnsiTheme="minorHAnsi" w:cstheme="minorHAnsi"/>
          <w:b w:val="0"/>
          <w:bCs w:val="0"/>
          <w:sz w:val="24"/>
          <w:szCs w:val="24"/>
          <w:lang w:val="en-US"/>
        </w:rPr>
        <w:t>and so if I run that again, I see that last letter as shows up as expected.</w:t>
      </w:r>
      <w:r>
        <w:rPr>
          <w:rFonts w:asciiTheme="minorHAnsi" w:hAnsiTheme="minorHAnsi" w:cstheme="minorHAnsi"/>
          <w:b w:val="0"/>
          <w:bCs w:val="0"/>
          <w:sz w:val="24"/>
          <w:szCs w:val="24"/>
          <w:lang w:val="en-US"/>
        </w:rPr>
        <w:t xml:space="preserve"> </w:t>
      </w:r>
      <w:r w:rsidRPr="00416E29">
        <w:rPr>
          <w:rFonts w:asciiTheme="minorHAnsi" w:hAnsiTheme="minorHAnsi" w:cstheme="minorHAnsi"/>
          <w:b w:val="0"/>
          <w:bCs w:val="0"/>
          <w:sz w:val="24"/>
          <w:szCs w:val="24"/>
          <w:lang w:val="en-US"/>
        </w:rPr>
        <w:t xml:space="preserve">Remember that the first character in a string has </w:t>
      </w:r>
      <w:proofErr w:type="spellStart"/>
      <w:r w:rsidRPr="00416E29">
        <w:rPr>
          <w:rFonts w:asciiTheme="minorHAnsi" w:hAnsiTheme="minorHAnsi" w:cstheme="minorHAnsi"/>
          <w:b w:val="0"/>
          <w:bCs w:val="0"/>
          <w:sz w:val="24"/>
          <w:szCs w:val="24"/>
          <w:lang w:val="en-US"/>
        </w:rPr>
        <w:t>a</w:t>
      </w:r>
      <w:proofErr w:type="spellEnd"/>
      <w:r w:rsidRPr="00416E29">
        <w:rPr>
          <w:rFonts w:asciiTheme="minorHAnsi" w:hAnsiTheme="minorHAnsi" w:cstheme="minorHAnsi"/>
          <w:b w:val="0"/>
          <w:bCs w:val="0"/>
          <w:sz w:val="24"/>
          <w:szCs w:val="24"/>
          <w:lang w:val="en-US"/>
        </w:rPr>
        <w:t xml:space="preserve"> index of 0.</w:t>
      </w:r>
      <w:r>
        <w:rPr>
          <w:rFonts w:asciiTheme="minorHAnsi" w:hAnsiTheme="minorHAnsi" w:cstheme="minorHAnsi"/>
          <w:b w:val="0"/>
          <w:bCs w:val="0"/>
          <w:sz w:val="24"/>
          <w:szCs w:val="24"/>
          <w:lang w:val="en-US"/>
        </w:rPr>
        <w:t xml:space="preserve"> </w:t>
      </w:r>
    </w:p>
    <w:p w14:paraId="25A46B44" w14:textId="7EEC00C3" w:rsidR="00416E29" w:rsidRPr="00D83894" w:rsidRDefault="00D83894" w:rsidP="00416E29">
      <w:pPr>
        <w:pStyle w:val="Ttulo1"/>
        <w:shd w:val="clear" w:color="auto" w:fill="FFFFFF"/>
        <w:spacing w:before="0" w:beforeAutospacing="0" w:after="340" w:afterAutospacing="0" w:line="336" w:lineRule="atLeast"/>
        <w:jc w:val="both"/>
        <w:rPr>
          <w:rFonts w:asciiTheme="minorHAnsi" w:hAnsiTheme="minorHAnsi" w:cstheme="minorHAnsi"/>
          <w:b w:val="0"/>
          <w:bCs w:val="0"/>
          <w:sz w:val="24"/>
          <w:szCs w:val="24"/>
          <w:lang w:val="en-US"/>
        </w:rPr>
      </w:pPr>
      <w:r>
        <w:rPr>
          <w:rFonts w:asciiTheme="minorHAnsi" w:hAnsiTheme="minorHAnsi" w:cstheme="minorHAnsi"/>
          <w:b w:val="0"/>
          <w:bCs w:val="0"/>
          <w:noProof/>
          <w:sz w:val="24"/>
          <w:szCs w:val="24"/>
          <w:lang w:val="en-US"/>
        </w:rPr>
        <w:drawing>
          <wp:inline distT="0" distB="0" distL="0" distR="0" wp14:anchorId="2EE47D26" wp14:editId="223C5182">
            <wp:extent cx="4735902" cy="1996442"/>
            <wp:effectExtent l="0" t="0" r="7620" b="381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765005" cy="2008711"/>
                    </a:xfrm>
                    <a:prstGeom prst="rect">
                      <a:avLst/>
                    </a:prstGeom>
                    <a:noFill/>
                    <a:ln>
                      <a:noFill/>
                    </a:ln>
                  </pic:spPr>
                </pic:pic>
              </a:graphicData>
            </a:graphic>
          </wp:inline>
        </w:drawing>
      </w:r>
    </w:p>
    <w:p w14:paraId="3E91E853" w14:textId="5A8B1B55" w:rsidR="00416E29" w:rsidRPr="00416E29" w:rsidRDefault="00416E29" w:rsidP="00416E29">
      <w:pPr>
        <w:pStyle w:val="Ttulo1"/>
        <w:shd w:val="clear" w:color="auto" w:fill="FFFFFF"/>
        <w:spacing w:before="0" w:beforeAutospacing="0" w:after="340" w:afterAutospacing="0" w:line="336" w:lineRule="atLeast"/>
        <w:jc w:val="both"/>
        <w:rPr>
          <w:rFonts w:ascii="Helvetica" w:hAnsi="Helvetica" w:cs="Helvetica"/>
          <w:bCs w:val="0"/>
          <w:color w:val="FF0000"/>
          <w:sz w:val="32"/>
          <w:szCs w:val="32"/>
          <w:lang w:val="en-US"/>
        </w:rPr>
      </w:pPr>
      <w:r w:rsidRPr="00416E29">
        <w:rPr>
          <w:rFonts w:ascii="Helvetica" w:hAnsi="Helvetica" w:cs="Helvetica"/>
          <w:bCs w:val="0"/>
          <w:color w:val="FF0000"/>
          <w:sz w:val="32"/>
          <w:szCs w:val="32"/>
          <w:lang w:val="en-US"/>
        </w:rPr>
        <w:t>Concept</w:t>
      </w:r>
    </w:p>
    <w:p w14:paraId="7E8A85B3" w14:textId="77777777" w:rsidR="00416E29" w:rsidRPr="00416E29" w:rsidRDefault="00416E29" w:rsidP="00416E29">
      <w:pPr>
        <w:pStyle w:val="Ttulo2"/>
        <w:shd w:val="clear" w:color="auto" w:fill="FFFFFF"/>
        <w:spacing w:before="0" w:beforeAutospacing="0" w:after="225" w:afterAutospacing="0" w:line="288" w:lineRule="atLeast"/>
        <w:jc w:val="both"/>
        <w:rPr>
          <w:rFonts w:ascii="Helvetica" w:hAnsi="Helvetica" w:cs="Helvetica"/>
          <w:b w:val="0"/>
          <w:bCs w:val="0"/>
          <w:color w:val="646464"/>
          <w:spacing w:val="15"/>
          <w:sz w:val="24"/>
          <w:szCs w:val="24"/>
          <w:lang w:val="en-US"/>
        </w:rPr>
      </w:pPr>
      <w:r w:rsidRPr="00416E29">
        <w:rPr>
          <w:rFonts w:ascii="Helvetica" w:hAnsi="Helvetica" w:cs="Helvetica"/>
          <w:b w:val="0"/>
          <w:bCs w:val="0"/>
          <w:color w:val="646464"/>
          <w:spacing w:val="15"/>
          <w:sz w:val="24"/>
          <w:szCs w:val="24"/>
          <w:lang w:val="en-US"/>
        </w:rPr>
        <w:t>Accessing a single String Character</w:t>
      </w:r>
    </w:p>
    <w:p w14:paraId="23382428" w14:textId="77777777" w:rsidR="00416E29" w:rsidRPr="00416E29" w:rsidRDefault="00416E29" w:rsidP="00416E29">
      <w:pPr>
        <w:pStyle w:val="Ttulo3"/>
        <w:shd w:val="clear" w:color="auto" w:fill="FFFFFF"/>
        <w:spacing w:before="0" w:after="150" w:line="336" w:lineRule="atLeast"/>
        <w:jc w:val="both"/>
        <w:rPr>
          <w:rFonts w:ascii="Helvetica" w:hAnsi="Helvetica" w:cs="Helvetica"/>
          <w:b/>
          <w:bCs/>
          <w:color w:val="313131"/>
          <w:lang w:val="en-US"/>
        </w:rPr>
      </w:pPr>
      <w:r w:rsidRPr="00416E29">
        <w:rPr>
          <w:rFonts w:ascii="Helvetica" w:hAnsi="Helvetica" w:cs="Helvetica"/>
          <w:color w:val="313131"/>
          <w:lang w:val="en-US"/>
        </w:rPr>
        <w:t>addressing a string index</w:t>
      </w:r>
    </w:p>
    <w:p w14:paraId="3BCFDD63" w14:textId="77777777" w:rsidR="00416E29" w:rsidRPr="00416E29" w:rsidRDefault="00416E29" w:rsidP="00416E29">
      <w:pPr>
        <w:pStyle w:val="NormalWeb"/>
        <w:shd w:val="clear" w:color="auto" w:fill="FFFFFF"/>
        <w:spacing w:before="0" w:beforeAutospacing="0" w:after="340" w:afterAutospacing="0"/>
        <w:jc w:val="both"/>
        <w:rPr>
          <w:rFonts w:ascii="Helvetica" w:hAnsi="Helvetica" w:cs="Helvetica"/>
          <w:color w:val="313131"/>
          <w:lang w:val="en-US"/>
        </w:rPr>
      </w:pPr>
      <w:r w:rsidRPr="00416E29">
        <w:rPr>
          <w:rFonts w:ascii="Helvetica" w:hAnsi="Helvetica" w:cs="Helvetica"/>
          <w:color w:val="313131"/>
          <w:lang w:val="en-US"/>
        </w:rPr>
        <w:t>Strings are sequences of characters. Another common sequence type used in this course is a </w:t>
      </w:r>
      <w:r w:rsidRPr="00416E29">
        <w:rPr>
          <w:rStyle w:val="Textoennegrita"/>
          <w:rFonts w:ascii="Helvetica" w:hAnsi="Helvetica" w:cs="Helvetica"/>
          <w:color w:val="313131"/>
          <w:lang w:val="en-US"/>
        </w:rPr>
        <w:t>list</w:t>
      </w:r>
      <w:r w:rsidRPr="00416E29">
        <w:rPr>
          <w:rFonts w:ascii="Helvetica" w:hAnsi="Helvetica" w:cs="Helvetica"/>
          <w:color w:val="313131"/>
          <w:lang w:val="en-US"/>
        </w:rPr>
        <w:t>. Sequences index items counting from 0 for the first item.</w:t>
      </w:r>
    </w:p>
    <w:p w14:paraId="306CE40D" w14:textId="39DE515C" w:rsidR="00416E29" w:rsidRPr="00416E29" w:rsidRDefault="00416E29" w:rsidP="00416E29">
      <w:pPr>
        <w:pStyle w:val="NormalWeb"/>
        <w:shd w:val="clear" w:color="auto" w:fill="FFFFFF"/>
        <w:spacing w:before="300" w:beforeAutospacing="0" w:after="340" w:afterAutospacing="0"/>
        <w:jc w:val="both"/>
        <w:rPr>
          <w:rFonts w:ascii="Helvetica" w:hAnsi="Helvetica" w:cs="Helvetica"/>
          <w:color w:val="313131"/>
          <w:lang w:val="en-US"/>
        </w:rPr>
      </w:pPr>
      <w:r w:rsidRPr="00416E29">
        <w:rPr>
          <w:rFonts w:ascii="Helvetica" w:hAnsi="Helvetica" w:cs="Helvetica"/>
          <w:noProof/>
          <w:color w:val="313131"/>
          <w:lang w:val="en-US"/>
        </w:rPr>
        <w:drawing>
          <wp:inline distT="0" distB="0" distL="0" distR="0" wp14:anchorId="767D4375" wp14:editId="76947F23">
            <wp:extent cx="4028440" cy="560705"/>
            <wp:effectExtent l="0" t="0" r="0" b="0"/>
            <wp:docPr id="1" name="Imagen 1" descr="string with index for each let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tring with index for each lette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028440" cy="560705"/>
                    </a:xfrm>
                    <a:prstGeom prst="rect">
                      <a:avLst/>
                    </a:prstGeom>
                    <a:noFill/>
                    <a:ln>
                      <a:noFill/>
                    </a:ln>
                  </pic:spPr>
                </pic:pic>
              </a:graphicData>
            </a:graphic>
          </wp:inline>
        </w:drawing>
      </w:r>
    </w:p>
    <w:p w14:paraId="5C758C54" w14:textId="77777777" w:rsidR="00416E29" w:rsidRPr="00416E29" w:rsidRDefault="00416E29" w:rsidP="00416E29">
      <w:pPr>
        <w:pStyle w:val="HTMLconformatoprevio"/>
        <w:shd w:val="clear" w:color="auto" w:fill="FFFFFF"/>
        <w:spacing w:before="240" w:after="240" w:line="336" w:lineRule="atLeast"/>
        <w:jc w:val="both"/>
        <w:rPr>
          <w:rStyle w:val="CdigoHTML"/>
          <w:color w:val="313131"/>
          <w:sz w:val="24"/>
          <w:szCs w:val="24"/>
          <w:lang w:val="en-US"/>
        </w:rPr>
      </w:pPr>
      <w:r w:rsidRPr="00416E29">
        <w:rPr>
          <w:rStyle w:val="CdigoHTML"/>
          <w:color w:val="313131"/>
          <w:sz w:val="24"/>
          <w:szCs w:val="24"/>
          <w:lang w:val="en-US"/>
        </w:rPr>
        <w:lastRenderedPageBreak/>
        <w:t xml:space="preserve"># assign string to </w:t>
      </w:r>
      <w:proofErr w:type="spellStart"/>
      <w:r w:rsidRPr="00416E29">
        <w:rPr>
          <w:rStyle w:val="CdigoHTML"/>
          <w:color w:val="313131"/>
          <w:sz w:val="24"/>
          <w:szCs w:val="24"/>
          <w:lang w:val="en-US"/>
        </w:rPr>
        <w:t>student_name</w:t>
      </w:r>
      <w:proofErr w:type="spellEnd"/>
    </w:p>
    <w:p w14:paraId="249568E8" w14:textId="77777777" w:rsidR="00416E29" w:rsidRPr="00416E29" w:rsidRDefault="00416E29" w:rsidP="00416E29">
      <w:pPr>
        <w:pStyle w:val="HTMLconformatoprevio"/>
        <w:shd w:val="clear" w:color="auto" w:fill="FFFFFF"/>
        <w:spacing w:before="240" w:after="240" w:line="336" w:lineRule="atLeast"/>
        <w:jc w:val="both"/>
        <w:rPr>
          <w:rStyle w:val="CdigoHTML"/>
          <w:color w:val="313131"/>
          <w:sz w:val="24"/>
          <w:szCs w:val="24"/>
          <w:lang w:val="en-US"/>
        </w:rPr>
      </w:pPr>
      <w:proofErr w:type="spellStart"/>
      <w:r w:rsidRPr="00416E29">
        <w:rPr>
          <w:rStyle w:val="CdigoHTML"/>
          <w:color w:val="313131"/>
          <w:sz w:val="24"/>
          <w:szCs w:val="24"/>
          <w:lang w:val="en-US"/>
        </w:rPr>
        <w:t>student_name</w:t>
      </w:r>
      <w:proofErr w:type="spellEnd"/>
      <w:r w:rsidRPr="00416E29">
        <w:rPr>
          <w:rStyle w:val="CdigoHTML"/>
          <w:color w:val="313131"/>
          <w:sz w:val="24"/>
          <w:szCs w:val="24"/>
          <w:lang w:val="en-US"/>
        </w:rPr>
        <w:t xml:space="preserve"> = "Alton"</w:t>
      </w:r>
    </w:p>
    <w:p w14:paraId="12E63F76" w14:textId="77777777" w:rsidR="00416E29" w:rsidRPr="00416E29" w:rsidRDefault="00416E29" w:rsidP="00416E29">
      <w:pPr>
        <w:pStyle w:val="HTMLconformatoprevio"/>
        <w:shd w:val="clear" w:color="auto" w:fill="FFFFFF"/>
        <w:spacing w:before="240" w:after="240" w:line="336" w:lineRule="atLeast"/>
        <w:jc w:val="both"/>
        <w:rPr>
          <w:rStyle w:val="CdigoHTML"/>
          <w:color w:val="313131"/>
          <w:sz w:val="24"/>
          <w:szCs w:val="24"/>
          <w:lang w:val="en-US"/>
        </w:rPr>
      </w:pPr>
      <w:r w:rsidRPr="00416E29">
        <w:rPr>
          <w:rStyle w:val="CdigoHTML"/>
          <w:color w:val="313131"/>
          <w:sz w:val="24"/>
          <w:szCs w:val="24"/>
          <w:lang w:val="en-US"/>
        </w:rPr>
        <w:t># first character is at index 0</w:t>
      </w:r>
    </w:p>
    <w:p w14:paraId="261D47AB" w14:textId="77777777" w:rsidR="00416E29" w:rsidRPr="00416E29" w:rsidRDefault="00416E29" w:rsidP="00416E29">
      <w:pPr>
        <w:pStyle w:val="HTMLconformatoprevio"/>
        <w:shd w:val="clear" w:color="auto" w:fill="FFFFFF"/>
        <w:spacing w:before="240" w:after="240" w:line="336" w:lineRule="atLeast"/>
        <w:jc w:val="both"/>
        <w:rPr>
          <w:rStyle w:val="CdigoHTML"/>
          <w:color w:val="313131"/>
          <w:sz w:val="24"/>
          <w:szCs w:val="24"/>
          <w:lang w:val="en-US"/>
        </w:rPr>
      </w:pPr>
      <w:proofErr w:type="spellStart"/>
      <w:r w:rsidRPr="00416E29">
        <w:rPr>
          <w:rStyle w:val="CdigoHTML"/>
          <w:color w:val="313131"/>
          <w:sz w:val="24"/>
          <w:szCs w:val="24"/>
          <w:lang w:val="en-US"/>
        </w:rPr>
        <w:t>student_name</w:t>
      </w:r>
      <w:proofErr w:type="spellEnd"/>
      <w:r w:rsidRPr="00416E29">
        <w:rPr>
          <w:rStyle w:val="CdigoHTML"/>
          <w:color w:val="313131"/>
          <w:sz w:val="24"/>
          <w:szCs w:val="24"/>
          <w:lang w:val="en-US"/>
        </w:rPr>
        <w:t>[0]</w:t>
      </w:r>
    </w:p>
    <w:p w14:paraId="4C532EA2" w14:textId="77777777" w:rsidR="00416E29" w:rsidRPr="00416E29" w:rsidRDefault="00416E29" w:rsidP="00416E29">
      <w:pPr>
        <w:pStyle w:val="Ttulo2"/>
        <w:shd w:val="clear" w:color="auto" w:fill="FFFFFF"/>
        <w:spacing w:before="0" w:beforeAutospacing="0" w:after="225" w:afterAutospacing="0" w:line="288" w:lineRule="atLeast"/>
        <w:jc w:val="both"/>
        <w:rPr>
          <w:rFonts w:ascii="Helvetica" w:hAnsi="Helvetica" w:cs="Helvetica"/>
          <w:b w:val="0"/>
          <w:bCs w:val="0"/>
          <w:color w:val="646464"/>
          <w:spacing w:val="15"/>
          <w:sz w:val="24"/>
          <w:szCs w:val="24"/>
          <w:lang w:val="en-US"/>
        </w:rPr>
      </w:pPr>
      <w:r w:rsidRPr="00416E29">
        <w:rPr>
          <w:rFonts w:ascii="Helvetica" w:hAnsi="Helvetica" w:cs="Helvetica"/>
          <w:b w:val="0"/>
          <w:bCs w:val="0"/>
          <w:color w:val="646464"/>
          <w:spacing w:val="15"/>
          <w:sz w:val="24"/>
          <w:szCs w:val="24"/>
          <w:lang w:val="en-US"/>
        </w:rPr>
        <w:t>Examples</w:t>
      </w:r>
    </w:p>
    <w:p w14:paraId="2E30C994" w14:textId="77777777" w:rsidR="00416E29" w:rsidRPr="00416E29" w:rsidRDefault="00416E29" w:rsidP="00416E29">
      <w:pPr>
        <w:pStyle w:val="HTMLconformatoprevio"/>
        <w:shd w:val="clear" w:color="auto" w:fill="FFFFFF"/>
        <w:spacing w:before="240" w:after="240" w:line="336" w:lineRule="atLeast"/>
        <w:jc w:val="both"/>
        <w:rPr>
          <w:rStyle w:val="CdigoHTML"/>
          <w:color w:val="313131"/>
          <w:sz w:val="24"/>
          <w:szCs w:val="24"/>
          <w:lang w:val="en-US"/>
        </w:rPr>
      </w:pPr>
      <w:r w:rsidRPr="00416E29">
        <w:rPr>
          <w:rStyle w:val="CdigoHTML"/>
          <w:color w:val="313131"/>
          <w:sz w:val="24"/>
          <w:szCs w:val="24"/>
          <w:lang w:val="en-US"/>
        </w:rPr>
        <w:t># [ ] review and run example - note the first element is always index = 0</w:t>
      </w:r>
    </w:p>
    <w:p w14:paraId="20B20C9B" w14:textId="77777777" w:rsidR="00416E29" w:rsidRPr="00416E29" w:rsidRDefault="00416E29" w:rsidP="00416E29">
      <w:pPr>
        <w:pStyle w:val="HTMLconformatoprevio"/>
        <w:shd w:val="clear" w:color="auto" w:fill="FFFFFF"/>
        <w:spacing w:before="240" w:after="240" w:line="336" w:lineRule="atLeast"/>
        <w:jc w:val="both"/>
        <w:rPr>
          <w:rStyle w:val="CdigoHTML"/>
          <w:color w:val="313131"/>
          <w:sz w:val="24"/>
          <w:szCs w:val="24"/>
          <w:lang w:val="en-US"/>
        </w:rPr>
      </w:pPr>
      <w:proofErr w:type="spellStart"/>
      <w:r w:rsidRPr="00416E29">
        <w:rPr>
          <w:rStyle w:val="CdigoHTML"/>
          <w:color w:val="313131"/>
          <w:sz w:val="24"/>
          <w:szCs w:val="24"/>
          <w:lang w:val="en-US"/>
        </w:rPr>
        <w:t>student_name</w:t>
      </w:r>
      <w:proofErr w:type="spellEnd"/>
      <w:r w:rsidRPr="00416E29">
        <w:rPr>
          <w:rStyle w:val="CdigoHTML"/>
          <w:color w:val="313131"/>
          <w:sz w:val="24"/>
          <w:szCs w:val="24"/>
          <w:lang w:val="en-US"/>
        </w:rPr>
        <w:t xml:space="preserve"> = "Alton"</w:t>
      </w:r>
    </w:p>
    <w:p w14:paraId="699A67FA" w14:textId="77777777" w:rsidR="00416E29" w:rsidRPr="00416E29" w:rsidRDefault="00416E29" w:rsidP="00416E29">
      <w:pPr>
        <w:pStyle w:val="HTMLconformatoprevio"/>
        <w:shd w:val="clear" w:color="auto" w:fill="FFFFFF"/>
        <w:spacing w:before="240" w:after="240" w:line="336" w:lineRule="atLeast"/>
        <w:jc w:val="both"/>
        <w:rPr>
          <w:rStyle w:val="CdigoHTML"/>
          <w:color w:val="313131"/>
          <w:sz w:val="24"/>
          <w:szCs w:val="24"/>
          <w:lang w:val="en-US"/>
        </w:rPr>
      </w:pPr>
      <w:r w:rsidRPr="00416E29">
        <w:rPr>
          <w:rStyle w:val="CdigoHTML"/>
          <w:color w:val="313131"/>
          <w:sz w:val="24"/>
          <w:szCs w:val="24"/>
          <w:lang w:val="en-US"/>
        </w:rPr>
        <w:t>print(</w:t>
      </w:r>
      <w:proofErr w:type="spellStart"/>
      <w:r w:rsidRPr="00416E29">
        <w:rPr>
          <w:rStyle w:val="CdigoHTML"/>
          <w:color w:val="313131"/>
          <w:sz w:val="24"/>
          <w:szCs w:val="24"/>
          <w:lang w:val="en-US"/>
        </w:rPr>
        <w:t>student_name</w:t>
      </w:r>
      <w:proofErr w:type="spellEnd"/>
      <w:r w:rsidRPr="00416E29">
        <w:rPr>
          <w:rStyle w:val="CdigoHTML"/>
          <w:color w:val="313131"/>
          <w:sz w:val="24"/>
          <w:szCs w:val="24"/>
          <w:lang w:val="en-US"/>
        </w:rPr>
        <w:t>[0], "&lt;-- first character at index 0")</w:t>
      </w:r>
    </w:p>
    <w:p w14:paraId="6393E192" w14:textId="77777777" w:rsidR="00416E29" w:rsidRPr="00416E29" w:rsidRDefault="00416E29" w:rsidP="00416E29">
      <w:pPr>
        <w:pStyle w:val="HTMLconformatoprevio"/>
        <w:shd w:val="clear" w:color="auto" w:fill="FFFFFF"/>
        <w:spacing w:before="240" w:after="240" w:line="336" w:lineRule="atLeast"/>
        <w:jc w:val="both"/>
        <w:rPr>
          <w:rStyle w:val="CdigoHTML"/>
          <w:color w:val="313131"/>
          <w:sz w:val="24"/>
          <w:szCs w:val="24"/>
          <w:lang w:val="en-US"/>
        </w:rPr>
      </w:pPr>
      <w:r w:rsidRPr="00416E29">
        <w:rPr>
          <w:rStyle w:val="CdigoHTML"/>
          <w:color w:val="313131"/>
          <w:sz w:val="24"/>
          <w:szCs w:val="24"/>
          <w:lang w:val="en-US"/>
        </w:rPr>
        <w:t>print(</w:t>
      </w:r>
      <w:proofErr w:type="spellStart"/>
      <w:r w:rsidRPr="00416E29">
        <w:rPr>
          <w:rStyle w:val="CdigoHTML"/>
          <w:color w:val="313131"/>
          <w:sz w:val="24"/>
          <w:szCs w:val="24"/>
          <w:lang w:val="en-US"/>
        </w:rPr>
        <w:t>student_name</w:t>
      </w:r>
      <w:proofErr w:type="spellEnd"/>
      <w:r w:rsidRPr="00416E29">
        <w:rPr>
          <w:rStyle w:val="CdigoHTML"/>
          <w:color w:val="313131"/>
          <w:sz w:val="24"/>
          <w:szCs w:val="24"/>
          <w:lang w:val="en-US"/>
        </w:rPr>
        <w:t>[1])</w:t>
      </w:r>
    </w:p>
    <w:p w14:paraId="3B4192A1" w14:textId="77777777" w:rsidR="00416E29" w:rsidRPr="00416E29" w:rsidRDefault="00416E29" w:rsidP="00416E29">
      <w:pPr>
        <w:pStyle w:val="HTMLconformatoprevio"/>
        <w:shd w:val="clear" w:color="auto" w:fill="FFFFFF"/>
        <w:spacing w:before="240" w:after="240" w:line="336" w:lineRule="atLeast"/>
        <w:jc w:val="both"/>
        <w:rPr>
          <w:rStyle w:val="CdigoHTML"/>
          <w:color w:val="313131"/>
          <w:sz w:val="24"/>
          <w:szCs w:val="24"/>
          <w:lang w:val="en-US"/>
        </w:rPr>
      </w:pPr>
      <w:r w:rsidRPr="00416E29">
        <w:rPr>
          <w:rStyle w:val="CdigoHTML"/>
          <w:color w:val="313131"/>
          <w:sz w:val="24"/>
          <w:szCs w:val="24"/>
          <w:lang w:val="en-US"/>
        </w:rPr>
        <w:t>print(</w:t>
      </w:r>
      <w:proofErr w:type="spellStart"/>
      <w:r w:rsidRPr="00416E29">
        <w:rPr>
          <w:rStyle w:val="CdigoHTML"/>
          <w:color w:val="313131"/>
          <w:sz w:val="24"/>
          <w:szCs w:val="24"/>
          <w:lang w:val="en-US"/>
        </w:rPr>
        <w:t>student_name</w:t>
      </w:r>
      <w:proofErr w:type="spellEnd"/>
      <w:r w:rsidRPr="00416E29">
        <w:rPr>
          <w:rStyle w:val="CdigoHTML"/>
          <w:color w:val="313131"/>
          <w:sz w:val="24"/>
          <w:szCs w:val="24"/>
          <w:lang w:val="en-US"/>
        </w:rPr>
        <w:t>[2])</w:t>
      </w:r>
    </w:p>
    <w:p w14:paraId="5DA2F63D" w14:textId="77777777" w:rsidR="00416E29" w:rsidRPr="00416E29" w:rsidRDefault="00416E29" w:rsidP="00416E29">
      <w:pPr>
        <w:pStyle w:val="HTMLconformatoprevio"/>
        <w:shd w:val="clear" w:color="auto" w:fill="FFFFFF"/>
        <w:spacing w:before="240" w:after="240" w:line="336" w:lineRule="atLeast"/>
        <w:jc w:val="both"/>
        <w:rPr>
          <w:rStyle w:val="CdigoHTML"/>
          <w:color w:val="313131"/>
          <w:sz w:val="24"/>
          <w:szCs w:val="24"/>
          <w:lang w:val="en-US"/>
        </w:rPr>
      </w:pPr>
      <w:r w:rsidRPr="00416E29">
        <w:rPr>
          <w:rStyle w:val="CdigoHTML"/>
          <w:color w:val="313131"/>
          <w:sz w:val="24"/>
          <w:szCs w:val="24"/>
          <w:lang w:val="en-US"/>
        </w:rPr>
        <w:t>print(</w:t>
      </w:r>
      <w:proofErr w:type="spellStart"/>
      <w:r w:rsidRPr="00416E29">
        <w:rPr>
          <w:rStyle w:val="CdigoHTML"/>
          <w:color w:val="313131"/>
          <w:sz w:val="24"/>
          <w:szCs w:val="24"/>
          <w:lang w:val="en-US"/>
        </w:rPr>
        <w:t>student_name</w:t>
      </w:r>
      <w:proofErr w:type="spellEnd"/>
      <w:r w:rsidRPr="00416E29">
        <w:rPr>
          <w:rStyle w:val="CdigoHTML"/>
          <w:color w:val="313131"/>
          <w:sz w:val="24"/>
          <w:szCs w:val="24"/>
          <w:lang w:val="en-US"/>
        </w:rPr>
        <w:t>[3])</w:t>
      </w:r>
    </w:p>
    <w:p w14:paraId="4FCD7480" w14:textId="77777777" w:rsidR="00416E29" w:rsidRPr="00416E29" w:rsidRDefault="00416E29" w:rsidP="00416E29">
      <w:pPr>
        <w:pStyle w:val="HTMLconformatoprevio"/>
        <w:shd w:val="clear" w:color="auto" w:fill="FFFFFF"/>
        <w:spacing w:before="240" w:after="240" w:line="336" w:lineRule="atLeast"/>
        <w:jc w:val="both"/>
        <w:rPr>
          <w:rStyle w:val="CdigoHTML"/>
          <w:color w:val="313131"/>
          <w:sz w:val="24"/>
          <w:szCs w:val="24"/>
          <w:lang w:val="en-US"/>
        </w:rPr>
      </w:pPr>
      <w:r w:rsidRPr="00416E29">
        <w:rPr>
          <w:rStyle w:val="CdigoHTML"/>
          <w:color w:val="313131"/>
          <w:sz w:val="24"/>
          <w:szCs w:val="24"/>
          <w:lang w:val="en-US"/>
        </w:rPr>
        <w:t>print(</w:t>
      </w:r>
      <w:proofErr w:type="spellStart"/>
      <w:r w:rsidRPr="00416E29">
        <w:rPr>
          <w:rStyle w:val="CdigoHTML"/>
          <w:color w:val="313131"/>
          <w:sz w:val="24"/>
          <w:szCs w:val="24"/>
          <w:lang w:val="en-US"/>
        </w:rPr>
        <w:t>student_name</w:t>
      </w:r>
      <w:proofErr w:type="spellEnd"/>
      <w:r w:rsidRPr="00416E29">
        <w:rPr>
          <w:rStyle w:val="CdigoHTML"/>
          <w:color w:val="313131"/>
          <w:sz w:val="24"/>
          <w:szCs w:val="24"/>
          <w:lang w:val="en-US"/>
        </w:rPr>
        <w:t>[4])</w:t>
      </w:r>
    </w:p>
    <w:p w14:paraId="17FB3363" w14:textId="77777777" w:rsidR="00416E29" w:rsidRPr="00416E29" w:rsidRDefault="00416E29" w:rsidP="00416E29">
      <w:pPr>
        <w:pStyle w:val="HTMLconformatoprevio"/>
        <w:shd w:val="clear" w:color="auto" w:fill="FFFFFF"/>
        <w:spacing w:before="240" w:after="240" w:line="336" w:lineRule="atLeast"/>
        <w:jc w:val="both"/>
        <w:rPr>
          <w:rStyle w:val="CdigoHTML"/>
          <w:color w:val="313131"/>
          <w:sz w:val="24"/>
          <w:szCs w:val="24"/>
          <w:lang w:val="en-US"/>
        </w:rPr>
      </w:pPr>
      <w:r w:rsidRPr="00416E29">
        <w:rPr>
          <w:rStyle w:val="CdigoHTML"/>
          <w:color w:val="313131"/>
          <w:sz w:val="24"/>
          <w:szCs w:val="24"/>
          <w:lang w:val="en-US"/>
        </w:rPr>
        <w:t># [ ] review and run example</w:t>
      </w:r>
    </w:p>
    <w:p w14:paraId="1AEF0B20" w14:textId="77777777" w:rsidR="00416E29" w:rsidRPr="00416E29" w:rsidRDefault="00416E29" w:rsidP="00416E29">
      <w:pPr>
        <w:pStyle w:val="HTMLconformatoprevio"/>
        <w:shd w:val="clear" w:color="auto" w:fill="FFFFFF"/>
        <w:spacing w:before="240" w:after="240" w:line="336" w:lineRule="atLeast"/>
        <w:jc w:val="both"/>
        <w:rPr>
          <w:rStyle w:val="CdigoHTML"/>
          <w:color w:val="313131"/>
          <w:sz w:val="24"/>
          <w:szCs w:val="24"/>
          <w:lang w:val="en-US"/>
        </w:rPr>
      </w:pPr>
      <w:proofErr w:type="spellStart"/>
      <w:r w:rsidRPr="00416E29">
        <w:rPr>
          <w:rStyle w:val="CdigoHTML"/>
          <w:color w:val="313131"/>
          <w:sz w:val="24"/>
          <w:szCs w:val="24"/>
          <w:lang w:val="en-US"/>
        </w:rPr>
        <w:t>student_name</w:t>
      </w:r>
      <w:proofErr w:type="spellEnd"/>
      <w:r w:rsidRPr="00416E29">
        <w:rPr>
          <w:rStyle w:val="CdigoHTML"/>
          <w:color w:val="313131"/>
          <w:sz w:val="24"/>
          <w:szCs w:val="24"/>
          <w:lang w:val="en-US"/>
        </w:rPr>
        <w:t xml:space="preserve"> = "</w:t>
      </w:r>
      <w:proofErr w:type="spellStart"/>
      <w:r w:rsidRPr="00416E29">
        <w:rPr>
          <w:rStyle w:val="CdigoHTML"/>
          <w:color w:val="313131"/>
          <w:sz w:val="24"/>
          <w:szCs w:val="24"/>
          <w:lang w:val="en-US"/>
        </w:rPr>
        <w:t>Jin</w:t>
      </w:r>
      <w:proofErr w:type="spellEnd"/>
      <w:r w:rsidRPr="00416E29">
        <w:rPr>
          <w:rStyle w:val="CdigoHTML"/>
          <w:color w:val="313131"/>
          <w:sz w:val="24"/>
          <w:szCs w:val="24"/>
          <w:lang w:val="en-US"/>
        </w:rPr>
        <w:t>"</w:t>
      </w:r>
    </w:p>
    <w:p w14:paraId="5F8A79E7" w14:textId="77777777" w:rsidR="00416E29" w:rsidRPr="00416E29" w:rsidRDefault="00416E29" w:rsidP="00416E29">
      <w:pPr>
        <w:pStyle w:val="HTMLconformatoprevio"/>
        <w:shd w:val="clear" w:color="auto" w:fill="FFFFFF"/>
        <w:spacing w:before="240" w:after="240" w:line="336" w:lineRule="atLeast"/>
        <w:jc w:val="both"/>
        <w:rPr>
          <w:rStyle w:val="CdigoHTML"/>
          <w:color w:val="313131"/>
          <w:sz w:val="24"/>
          <w:szCs w:val="24"/>
          <w:lang w:val="en-US"/>
        </w:rPr>
      </w:pPr>
      <w:r w:rsidRPr="00416E29">
        <w:rPr>
          <w:rStyle w:val="CdigoHTML"/>
          <w:color w:val="313131"/>
          <w:sz w:val="24"/>
          <w:szCs w:val="24"/>
          <w:lang w:val="en-US"/>
        </w:rPr>
        <w:t xml:space="preserve">if </w:t>
      </w:r>
      <w:proofErr w:type="spellStart"/>
      <w:r w:rsidRPr="00416E29">
        <w:rPr>
          <w:rStyle w:val="CdigoHTML"/>
          <w:color w:val="313131"/>
          <w:sz w:val="24"/>
          <w:szCs w:val="24"/>
          <w:lang w:val="en-US"/>
        </w:rPr>
        <w:t>student_name</w:t>
      </w:r>
      <w:proofErr w:type="spellEnd"/>
      <w:r w:rsidRPr="00416E29">
        <w:rPr>
          <w:rStyle w:val="CdigoHTML"/>
          <w:color w:val="313131"/>
          <w:sz w:val="24"/>
          <w:szCs w:val="24"/>
          <w:lang w:val="en-US"/>
        </w:rPr>
        <w:t>[0].lower() == "a":</w:t>
      </w:r>
    </w:p>
    <w:p w14:paraId="5E73845C" w14:textId="77777777" w:rsidR="00416E29" w:rsidRPr="00416E29" w:rsidRDefault="00416E29" w:rsidP="00416E29">
      <w:pPr>
        <w:pStyle w:val="HTMLconformatoprevio"/>
        <w:shd w:val="clear" w:color="auto" w:fill="FFFFFF"/>
        <w:spacing w:before="240" w:after="240" w:line="336" w:lineRule="atLeast"/>
        <w:jc w:val="both"/>
        <w:rPr>
          <w:rStyle w:val="CdigoHTML"/>
          <w:color w:val="313131"/>
          <w:sz w:val="24"/>
          <w:szCs w:val="24"/>
          <w:lang w:val="en-US"/>
        </w:rPr>
      </w:pPr>
      <w:r w:rsidRPr="00416E29">
        <w:rPr>
          <w:rStyle w:val="CdigoHTML"/>
          <w:color w:val="313131"/>
          <w:sz w:val="24"/>
          <w:szCs w:val="24"/>
          <w:lang w:val="en-US"/>
        </w:rPr>
        <w:t xml:space="preserve">    print('Winner! Name starts with A:', </w:t>
      </w:r>
      <w:proofErr w:type="spellStart"/>
      <w:r w:rsidRPr="00416E29">
        <w:rPr>
          <w:rStyle w:val="CdigoHTML"/>
          <w:color w:val="313131"/>
          <w:sz w:val="24"/>
          <w:szCs w:val="24"/>
          <w:lang w:val="en-US"/>
        </w:rPr>
        <w:t>student_name</w:t>
      </w:r>
      <w:proofErr w:type="spellEnd"/>
      <w:r w:rsidRPr="00416E29">
        <w:rPr>
          <w:rStyle w:val="CdigoHTML"/>
          <w:color w:val="313131"/>
          <w:sz w:val="24"/>
          <w:szCs w:val="24"/>
          <w:lang w:val="en-US"/>
        </w:rPr>
        <w:t>)</w:t>
      </w:r>
    </w:p>
    <w:p w14:paraId="10A9976A" w14:textId="77777777" w:rsidR="00416E29" w:rsidRPr="00416E29" w:rsidRDefault="00416E29" w:rsidP="00416E29">
      <w:pPr>
        <w:pStyle w:val="HTMLconformatoprevio"/>
        <w:shd w:val="clear" w:color="auto" w:fill="FFFFFF"/>
        <w:spacing w:before="240" w:after="240" w:line="336" w:lineRule="atLeast"/>
        <w:jc w:val="both"/>
        <w:rPr>
          <w:rStyle w:val="CdigoHTML"/>
          <w:color w:val="313131"/>
          <w:sz w:val="24"/>
          <w:szCs w:val="24"/>
          <w:lang w:val="en-US"/>
        </w:rPr>
      </w:pPr>
      <w:proofErr w:type="spellStart"/>
      <w:r w:rsidRPr="00416E29">
        <w:rPr>
          <w:rStyle w:val="CdigoHTML"/>
          <w:color w:val="313131"/>
          <w:sz w:val="24"/>
          <w:szCs w:val="24"/>
          <w:lang w:val="en-US"/>
        </w:rPr>
        <w:t>elif</w:t>
      </w:r>
      <w:proofErr w:type="spellEnd"/>
      <w:r w:rsidRPr="00416E29">
        <w:rPr>
          <w:rStyle w:val="CdigoHTML"/>
          <w:color w:val="313131"/>
          <w:sz w:val="24"/>
          <w:szCs w:val="24"/>
          <w:lang w:val="en-US"/>
        </w:rPr>
        <w:t xml:space="preserve"> </w:t>
      </w:r>
      <w:proofErr w:type="spellStart"/>
      <w:r w:rsidRPr="00416E29">
        <w:rPr>
          <w:rStyle w:val="CdigoHTML"/>
          <w:color w:val="313131"/>
          <w:sz w:val="24"/>
          <w:szCs w:val="24"/>
          <w:lang w:val="en-US"/>
        </w:rPr>
        <w:t>student_name</w:t>
      </w:r>
      <w:proofErr w:type="spellEnd"/>
      <w:r w:rsidRPr="00416E29">
        <w:rPr>
          <w:rStyle w:val="CdigoHTML"/>
          <w:color w:val="313131"/>
          <w:sz w:val="24"/>
          <w:szCs w:val="24"/>
          <w:lang w:val="en-US"/>
        </w:rPr>
        <w:t>[0].lower() == "j":</w:t>
      </w:r>
    </w:p>
    <w:p w14:paraId="552276C1" w14:textId="77777777" w:rsidR="00416E29" w:rsidRPr="00416E29" w:rsidRDefault="00416E29" w:rsidP="00416E29">
      <w:pPr>
        <w:pStyle w:val="HTMLconformatoprevio"/>
        <w:shd w:val="clear" w:color="auto" w:fill="FFFFFF"/>
        <w:spacing w:before="240" w:after="240" w:line="336" w:lineRule="atLeast"/>
        <w:jc w:val="both"/>
        <w:rPr>
          <w:rStyle w:val="CdigoHTML"/>
          <w:color w:val="313131"/>
          <w:sz w:val="24"/>
          <w:szCs w:val="24"/>
          <w:lang w:val="en-US"/>
        </w:rPr>
      </w:pPr>
      <w:r w:rsidRPr="00416E29">
        <w:rPr>
          <w:rStyle w:val="CdigoHTML"/>
          <w:color w:val="313131"/>
          <w:sz w:val="24"/>
          <w:szCs w:val="24"/>
          <w:lang w:val="en-US"/>
        </w:rPr>
        <w:t xml:space="preserve">    print('Winner! Name starts with J:', </w:t>
      </w:r>
      <w:proofErr w:type="spellStart"/>
      <w:r w:rsidRPr="00416E29">
        <w:rPr>
          <w:rStyle w:val="CdigoHTML"/>
          <w:color w:val="313131"/>
          <w:sz w:val="24"/>
          <w:szCs w:val="24"/>
          <w:lang w:val="en-US"/>
        </w:rPr>
        <w:t>student_name</w:t>
      </w:r>
      <w:proofErr w:type="spellEnd"/>
      <w:r w:rsidRPr="00416E29">
        <w:rPr>
          <w:rStyle w:val="CdigoHTML"/>
          <w:color w:val="313131"/>
          <w:sz w:val="24"/>
          <w:szCs w:val="24"/>
          <w:lang w:val="en-US"/>
        </w:rPr>
        <w:t>)</w:t>
      </w:r>
    </w:p>
    <w:p w14:paraId="26329B43" w14:textId="77777777" w:rsidR="00416E29" w:rsidRPr="00416E29" w:rsidRDefault="00416E29" w:rsidP="00416E29">
      <w:pPr>
        <w:pStyle w:val="HTMLconformatoprevio"/>
        <w:shd w:val="clear" w:color="auto" w:fill="FFFFFF"/>
        <w:spacing w:before="240" w:after="240" w:line="336" w:lineRule="atLeast"/>
        <w:jc w:val="both"/>
        <w:rPr>
          <w:rStyle w:val="CdigoHTML"/>
          <w:color w:val="313131"/>
          <w:sz w:val="24"/>
          <w:szCs w:val="24"/>
          <w:lang w:val="en-US"/>
        </w:rPr>
      </w:pPr>
      <w:r w:rsidRPr="00416E29">
        <w:rPr>
          <w:rStyle w:val="CdigoHTML"/>
          <w:color w:val="313131"/>
          <w:sz w:val="24"/>
          <w:szCs w:val="24"/>
          <w:lang w:val="en-US"/>
        </w:rPr>
        <w:t>else:</w:t>
      </w:r>
    </w:p>
    <w:p w14:paraId="7E7B2850" w14:textId="77777777" w:rsidR="00416E29" w:rsidRPr="00416E29" w:rsidRDefault="00416E29" w:rsidP="00416E29">
      <w:pPr>
        <w:pStyle w:val="HTMLconformatoprevio"/>
        <w:shd w:val="clear" w:color="auto" w:fill="FFFFFF"/>
        <w:spacing w:before="240" w:after="240" w:line="336" w:lineRule="atLeast"/>
        <w:jc w:val="both"/>
        <w:rPr>
          <w:rStyle w:val="CdigoHTML"/>
          <w:color w:val="313131"/>
          <w:sz w:val="24"/>
          <w:szCs w:val="24"/>
          <w:lang w:val="en-US"/>
        </w:rPr>
      </w:pPr>
      <w:r w:rsidRPr="00416E29">
        <w:rPr>
          <w:rStyle w:val="CdigoHTML"/>
          <w:color w:val="313131"/>
          <w:sz w:val="24"/>
          <w:szCs w:val="24"/>
          <w:lang w:val="en-US"/>
        </w:rPr>
        <w:t xml:space="preserve">    print('Not a match, try again tomorrow:', </w:t>
      </w:r>
      <w:proofErr w:type="spellStart"/>
      <w:r w:rsidRPr="00416E29">
        <w:rPr>
          <w:rStyle w:val="CdigoHTML"/>
          <w:color w:val="313131"/>
          <w:sz w:val="24"/>
          <w:szCs w:val="24"/>
          <w:lang w:val="en-US"/>
        </w:rPr>
        <w:t>student_name</w:t>
      </w:r>
      <w:proofErr w:type="spellEnd"/>
      <w:r w:rsidRPr="00416E29">
        <w:rPr>
          <w:rStyle w:val="CdigoHTML"/>
          <w:color w:val="313131"/>
          <w:sz w:val="24"/>
          <w:szCs w:val="24"/>
          <w:lang w:val="en-US"/>
        </w:rPr>
        <w:t>)</w:t>
      </w:r>
    </w:p>
    <w:p w14:paraId="55C67022" w14:textId="77777777" w:rsidR="00416E29" w:rsidRPr="00416E29" w:rsidRDefault="00416E29" w:rsidP="00416E29">
      <w:pPr>
        <w:pStyle w:val="HTMLconformatoprevio"/>
        <w:shd w:val="clear" w:color="auto" w:fill="FFFFFF"/>
        <w:spacing w:before="240" w:after="240" w:line="336" w:lineRule="atLeast"/>
        <w:jc w:val="both"/>
        <w:rPr>
          <w:rStyle w:val="CdigoHTML"/>
          <w:color w:val="313131"/>
          <w:sz w:val="24"/>
          <w:szCs w:val="24"/>
          <w:lang w:val="en-US"/>
        </w:rPr>
      </w:pPr>
      <w:r w:rsidRPr="00416E29">
        <w:rPr>
          <w:rStyle w:val="CdigoHTML"/>
          <w:color w:val="313131"/>
          <w:sz w:val="24"/>
          <w:szCs w:val="24"/>
          <w:lang w:val="en-US"/>
        </w:rPr>
        <w:t># [ ] review and run ERROR example</w:t>
      </w:r>
    </w:p>
    <w:p w14:paraId="38C8B7EC" w14:textId="77777777" w:rsidR="00416E29" w:rsidRPr="00416E29" w:rsidRDefault="00416E29" w:rsidP="00416E29">
      <w:pPr>
        <w:pStyle w:val="HTMLconformatoprevio"/>
        <w:shd w:val="clear" w:color="auto" w:fill="FFFFFF"/>
        <w:spacing w:before="240" w:after="240" w:line="336" w:lineRule="atLeast"/>
        <w:jc w:val="both"/>
        <w:rPr>
          <w:rStyle w:val="CdigoHTML"/>
          <w:color w:val="313131"/>
          <w:sz w:val="24"/>
          <w:szCs w:val="24"/>
          <w:lang w:val="en-US"/>
        </w:rPr>
      </w:pPr>
      <w:r w:rsidRPr="00416E29">
        <w:rPr>
          <w:rStyle w:val="CdigoHTML"/>
          <w:color w:val="313131"/>
          <w:sz w:val="24"/>
          <w:szCs w:val="24"/>
          <w:lang w:val="en-US"/>
        </w:rPr>
        <w:t># cannot index out of range</w:t>
      </w:r>
    </w:p>
    <w:p w14:paraId="07449DF9" w14:textId="77777777" w:rsidR="00416E29" w:rsidRPr="00416E29" w:rsidRDefault="00416E29" w:rsidP="00416E29">
      <w:pPr>
        <w:pStyle w:val="HTMLconformatoprevio"/>
        <w:shd w:val="clear" w:color="auto" w:fill="FFFFFF"/>
        <w:spacing w:before="240" w:after="240" w:line="336" w:lineRule="atLeast"/>
        <w:jc w:val="both"/>
        <w:rPr>
          <w:rStyle w:val="CdigoHTML"/>
          <w:color w:val="313131"/>
          <w:sz w:val="24"/>
          <w:szCs w:val="24"/>
          <w:lang w:val="en-US"/>
        </w:rPr>
      </w:pPr>
      <w:proofErr w:type="spellStart"/>
      <w:r w:rsidRPr="00416E29">
        <w:rPr>
          <w:rStyle w:val="CdigoHTML"/>
          <w:color w:val="313131"/>
          <w:sz w:val="24"/>
          <w:szCs w:val="24"/>
          <w:lang w:val="en-US"/>
        </w:rPr>
        <w:t>student_name</w:t>
      </w:r>
      <w:proofErr w:type="spellEnd"/>
      <w:r w:rsidRPr="00416E29">
        <w:rPr>
          <w:rStyle w:val="CdigoHTML"/>
          <w:color w:val="313131"/>
          <w:sz w:val="24"/>
          <w:szCs w:val="24"/>
          <w:lang w:val="en-US"/>
        </w:rPr>
        <w:t xml:space="preserve"> = "Tobias"</w:t>
      </w:r>
    </w:p>
    <w:p w14:paraId="6E6D06A3" w14:textId="77777777" w:rsidR="00416E29" w:rsidRPr="00416E29" w:rsidRDefault="00416E29" w:rsidP="00416E29">
      <w:pPr>
        <w:pStyle w:val="HTMLconformatoprevio"/>
        <w:shd w:val="clear" w:color="auto" w:fill="FFFFFF"/>
        <w:spacing w:before="240" w:after="240" w:line="336" w:lineRule="atLeast"/>
        <w:jc w:val="both"/>
        <w:rPr>
          <w:rStyle w:val="CdigoHTML"/>
          <w:color w:val="313131"/>
          <w:sz w:val="24"/>
          <w:szCs w:val="24"/>
          <w:lang w:val="en-US"/>
        </w:rPr>
      </w:pPr>
      <w:r w:rsidRPr="00416E29">
        <w:rPr>
          <w:rStyle w:val="CdigoHTML"/>
          <w:color w:val="313131"/>
          <w:sz w:val="24"/>
          <w:szCs w:val="24"/>
          <w:lang w:val="en-US"/>
        </w:rPr>
        <w:t>print(</w:t>
      </w:r>
      <w:proofErr w:type="spellStart"/>
      <w:r w:rsidRPr="00416E29">
        <w:rPr>
          <w:rStyle w:val="CdigoHTML"/>
          <w:color w:val="313131"/>
          <w:sz w:val="24"/>
          <w:szCs w:val="24"/>
          <w:lang w:val="en-US"/>
        </w:rPr>
        <w:t>student_name</w:t>
      </w:r>
      <w:proofErr w:type="spellEnd"/>
      <w:r w:rsidRPr="00416E29">
        <w:rPr>
          <w:rStyle w:val="CdigoHTML"/>
          <w:color w:val="313131"/>
          <w:sz w:val="24"/>
          <w:szCs w:val="24"/>
          <w:lang w:val="en-US"/>
        </w:rPr>
        <w:t>[6])</w:t>
      </w:r>
    </w:p>
    <w:p w14:paraId="67A4895B" w14:textId="77777777" w:rsidR="00416E29" w:rsidRPr="00416E29" w:rsidRDefault="00416E29" w:rsidP="00416E29">
      <w:pPr>
        <w:pStyle w:val="Ttulo2"/>
        <w:shd w:val="clear" w:color="auto" w:fill="FFFFFF"/>
        <w:spacing w:before="0" w:beforeAutospacing="0" w:after="225" w:afterAutospacing="0" w:line="288" w:lineRule="atLeast"/>
        <w:jc w:val="both"/>
        <w:rPr>
          <w:rFonts w:ascii="Helvetica" w:hAnsi="Helvetica" w:cs="Helvetica"/>
          <w:b w:val="0"/>
          <w:bCs w:val="0"/>
          <w:color w:val="646464"/>
          <w:spacing w:val="15"/>
          <w:sz w:val="24"/>
          <w:szCs w:val="24"/>
          <w:lang w:val="en-US"/>
        </w:rPr>
      </w:pPr>
      <w:r w:rsidRPr="00416E29">
        <w:rPr>
          <w:rFonts w:ascii="Helvetica" w:hAnsi="Helvetica" w:cs="Helvetica"/>
          <w:b w:val="0"/>
          <w:bCs w:val="0"/>
          <w:color w:val="646464"/>
          <w:spacing w:val="15"/>
          <w:sz w:val="24"/>
          <w:szCs w:val="24"/>
          <w:lang w:val="en-US"/>
        </w:rPr>
        <w:lastRenderedPageBreak/>
        <w:t>Task 1</w:t>
      </w:r>
    </w:p>
    <w:p w14:paraId="2E3668DD" w14:textId="77777777" w:rsidR="00416E29" w:rsidRPr="00416E29" w:rsidRDefault="00416E29" w:rsidP="00416E29">
      <w:pPr>
        <w:pStyle w:val="Ttulo2"/>
        <w:shd w:val="clear" w:color="auto" w:fill="FFFFFF"/>
        <w:spacing w:before="0" w:beforeAutospacing="0" w:after="225" w:afterAutospacing="0" w:line="288" w:lineRule="atLeast"/>
        <w:jc w:val="both"/>
        <w:rPr>
          <w:rFonts w:ascii="Helvetica" w:hAnsi="Helvetica" w:cs="Helvetica"/>
          <w:b w:val="0"/>
          <w:bCs w:val="0"/>
          <w:color w:val="646464"/>
          <w:spacing w:val="15"/>
          <w:sz w:val="24"/>
          <w:szCs w:val="24"/>
          <w:lang w:val="en-US"/>
        </w:rPr>
      </w:pPr>
      <w:r w:rsidRPr="00416E29">
        <w:rPr>
          <w:rFonts w:ascii="Helvetica" w:hAnsi="Helvetica" w:cs="Helvetica"/>
          <w:b w:val="0"/>
          <w:bCs w:val="0"/>
          <w:color w:val="646464"/>
          <w:spacing w:val="15"/>
          <w:sz w:val="24"/>
          <w:szCs w:val="24"/>
          <w:lang w:val="en-US"/>
        </w:rPr>
        <w:t>Work with individual string characters</w:t>
      </w:r>
    </w:p>
    <w:tbl>
      <w:tblPr>
        <w:tblW w:w="8403" w:type="dxa"/>
        <w:shd w:val="clear" w:color="auto" w:fill="FFFFFF"/>
        <w:tblCellMar>
          <w:top w:w="15" w:type="dxa"/>
          <w:left w:w="15" w:type="dxa"/>
          <w:bottom w:w="15" w:type="dxa"/>
          <w:right w:w="15" w:type="dxa"/>
        </w:tblCellMar>
        <w:tblLook w:val="04A0" w:firstRow="1" w:lastRow="0" w:firstColumn="1" w:lastColumn="0" w:noHBand="0" w:noVBand="1"/>
      </w:tblPr>
      <w:tblGrid>
        <w:gridCol w:w="8403"/>
      </w:tblGrid>
      <w:tr w:rsidR="00416E29" w:rsidRPr="00C424D7" w14:paraId="54B62F9B" w14:textId="77777777" w:rsidTr="00D83894">
        <w:trPr>
          <w:trHeight w:val="71"/>
          <w:tblHeader/>
        </w:trPr>
        <w:tc>
          <w:tcPr>
            <w:tcW w:w="0" w:type="auto"/>
            <w:tcBorders>
              <w:top w:val="single" w:sz="6" w:space="0" w:color="C8C8C8"/>
              <w:left w:val="single" w:sz="6" w:space="0" w:color="C8C8C8"/>
              <w:bottom w:val="single" w:sz="6" w:space="0" w:color="C8C8C8"/>
              <w:right w:val="single" w:sz="6" w:space="0" w:color="C8C8C8"/>
            </w:tcBorders>
            <w:shd w:val="clear" w:color="auto" w:fill="EEEEEE"/>
            <w:tcMar>
              <w:top w:w="150" w:type="dxa"/>
              <w:left w:w="150" w:type="dxa"/>
              <w:bottom w:w="150" w:type="dxa"/>
              <w:right w:w="150" w:type="dxa"/>
            </w:tcMar>
            <w:vAlign w:val="center"/>
            <w:hideMark/>
          </w:tcPr>
          <w:p w14:paraId="7861A2F9" w14:textId="77777777" w:rsidR="00416E29" w:rsidRPr="00416E29" w:rsidRDefault="00416E29" w:rsidP="00416E29">
            <w:pPr>
              <w:jc w:val="both"/>
              <w:rPr>
                <w:rFonts w:ascii="Helvetica" w:hAnsi="Helvetica" w:cs="Helvetica"/>
                <w:b/>
                <w:bCs/>
                <w:color w:val="646464"/>
                <w:spacing w:val="15"/>
                <w:sz w:val="24"/>
                <w:szCs w:val="24"/>
                <w:lang w:val="en-US"/>
              </w:rPr>
            </w:pPr>
          </w:p>
        </w:tc>
      </w:tr>
      <w:tr w:rsidR="00416E29" w:rsidRPr="00C424D7" w14:paraId="659BFD38" w14:textId="77777777" w:rsidTr="00D83894">
        <w:trPr>
          <w:trHeight w:val="456"/>
        </w:trPr>
        <w:tc>
          <w:tcPr>
            <w:tcW w:w="0" w:type="auto"/>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14:paraId="6C4D1E9A" w14:textId="77777777" w:rsidR="00416E29" w:rsidRPr="00416E29" w:rsidRDefault="00416E29" w:rsidP="00416E29">
            <w:pPr>
              <w:spacing w:before="300" w:after="300" w:line="336" w:lineRule="atLeast"/>
              <w:jc w:val="both"/>
              <w:rPr>
                <w:rFonts w:ascii="Helvetica" w:hAnsi="Helvetica" w:cs="Helvetica"/>
                <w:color w:val="222222"/>
                <w:sz w:val="24"/>
                <w:szCs w:val="24"/>
                <w:lang w:val="en-US"/>
              </w:rPr>
            </w:pPr>
            <w:r w:rsidRPr="00416E29">
              <w:rPr>
                <w:rStyle w:val="Textoennegrita"/>
                <w:rFonts w:ascii="Helvetica" w:hAnsi="Helvetica" w:cs="Helvetica"/>
                <w:color w:val="222222"/>
                <w:sz w:val="24"/>
                <w:szCs w:val="24"/>
                <w:lang w:val="en-US"/>
              </w:rPr>
              <w:t>Remember:</w:t>
            </w:r>
            <w:r w:rsidRPr="00416E29">
              <w:rPr>
                <w:rFonts w:ascii="Helvetica" w:hAnsi="Helvetica" w:cs="Helvetica"/>
                <w:color w:val="222222"/>
                <w:sz w:val="24"/>
                <w:szCs w:val="24"/>
                <w:lang w:val="en-US"/>
              </w:rPr>
              <w:t> the first character in a string is at </w:t>
            </w:r>
            <w:r w:rsidRPr="00416E29">
              <w:rPr>
                <w:rStyle w:val="Textoennegrita"/>
                <w:rFonts w:ascii="Helvetica" w:hAnsi="Helvetica" w:cs="Helvetica"/>
                <w:color w:val="222222"/>
                <w:sz w:val="24"/>
                <w:szCs w:val="24"/>
                <w:lang w:val="en-US"/>
              </w:rPr>
              <w:t>index 0</w:t>
            </w:r>
          </w:p>
        </w:tc>
      </w:tr>
      <w:tr w:rsidR="00416E29" w:rsidRPr="00C424D7" w14:paraId="4E9AF83A" w14:textId="77777777" w:rsidTr="00D83894">
        <w:trPr>
          <w:trHeight w:hRule="exact" w:val="10"/>
        </w:trPr>
        <w:tc>
          <w:tcPr>
            <w:tcW w:w="0" w:type="auto"/>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14:paraId="2C4E302D" w14:textId="77777777" w:rsidR="00416E29" w:rsidRPr="00416E29" w:rsidRDefault="00416E29" w:rsidP="00416E29">
            <w:pPr>
              <w:spacing w:before="300" w:after="300" w:line="336" w:lineRule="atLeast"/>
              <w:jc w:val="both"/>
              <w:rPr>
                <w:rFonts w:ascii="Helvetica" w:hAnsi="Helvetica" w:cs="Helvetica"/>
                <w:color w:val="222222"/>
                <w:sz w:val="24"/>
                <w:szCs w:val="24"/>
                <w:lang w:val="en-US"/>
              </w:rPr>
            </w:pPr>
          </w:p>
        </w:tc>
      </w:tr>
    </w:tbl>
    <w:p w14:paraId="2A31A6A8" w14:textId="77777777" w:rsidR="00416E29" w:rsidRPr="00416E29" w:rsidRDefault="00416E29" w:rsidP="00416E29">
      <w:pPr>
        <w:pStyle w:val="HTMLconformatoprevio"/>
        <w:shd w:val="clear" w:color="auto" w:fill="FFFFFF"/>
        <w:spacing w:before="240" w:after="240" w:line="336" w:lineRule="atLeast"/>
        <w:jc w:val="both"/>
        <w:rPr>
          <w:rStyle w:val="CdigoHTML"/>
          <w:color w:val="313131"/>
          <w:sz w:val="24"/>
          <w:szCs w:val="24"/>
          <w:lang w:val="en-US"/>
        </w:rPr>
      </w:pPr>
      <w:r w:rsidRPr="00416E29">
        <w:rPr>
          <w:rStyle w:val="CdigoHTML"/>
          <w:color w:val="313131"/>
          <w:sz w:val="24"/>
          <w:szCs w:val="24"/>
          <w:lang w:val="en-US"/>
        </w:rPr>
        <w:t xml:space="preserve"># [ ] assign a string 5 or more letters long to the variable: </w:t>
      </w:r>
      <w:proofErr w:type="spellStart"/>
      <w:r w:rsidRPr="00416E29">
        <w:rPr>
          <w:rStyle w:val="CdigoHTML"/>
          <w:color w:val="313131"/>
          <w:sz w:val="24"/>
          <w:szCs w:val="24"/>
          <w:lang w:val="en-US"/>
        </w:rPr>
        <w:t>street_name</w:t>
      </w:r>
      <w:proofErr w:type="spellEnd"/>
    </w:p>
    <w:p w14:paraId="4DD34FD9" w14:textId="77777777" w:rsidR="00416E29" w:rsidRPr="00416E29" w:rsidRDefault="00416E29" w:rsidP="00416E29">
      <w:pPr>
        <w:pStyle w:val="HTMLconformatoprevio"/>
        <w:shd w:val="clear" w:color="auto" w:fill="FFFFFF"/>
        <w:spacing w:before="240" w:after="240" w:line="336" w:lineRule="atLeast"/>
        <w:jc w:val="both"/>
        <w:rPr>
          <w:rStyle w:val="CdigoHTML"/>
          <w:color w:val="313131"/>
          <w:sz w:val="24"/>
          <w:szCs w:val="24"/>
          <w:lang w:val="en-US"/>
        </w:rPr>
      </w:pPr>
      <w:r w:rsidRPr="00416E29">
        <w:rPr>
          <w:rStyle w:val="CdigoHTML"/>
          <w:color w:val="313131"/>
          <w:sz w:val="24"/>
          <w:szCs w:val="24"/>
          <w:lang w:val="en-US"/>
        </w:rPr>
        <w:t># [ ] print the 1st, 3rd and 5th characters</w:t>
      </w:r>
    </w:p>
    <w:p w14:paraId="3EAB2959" w14:textId="77777777" w:rsidR="00416E29" w:rsidRPr="00416E29" w:rsidRDefault="00416E29" w:rsidP="00416E29">
      <w:pPr>
        <w:pStyle w:val="HTMLconformatoprevio"/>
        <w:shd w:val="clear" w:color="auto" w:fill="FFFFFF"/>
        <w:spacing w:before="240" w:after="240" w:line="336" w:lineRule="atLeast"/>
        <w:jc w:val="both"/>
        <w:rPr>
          <w:rStyle w:val="CdigoHTML"/>
          <w:color w:val="313131"/>
          <w:sz w:val="24"/>
          <w:szCs w:val="24"/>
          <w:lang w:val="en-US"/>
        </w:rPr>
      </w:pPr>
      <w:r w:rsidRPr="00416E29">
        <w:rPr>
          <w:rStyle w:val="CdigoHTML"/>
          <w:color w:val="313131"/>
          <w:sz w:val="24"/>
          <w:szCs w:val="24"/>
          <w:lang w:val="en-US"/>
        </w:rPr>
        <w:t xml:space="preserve"># [ ] Create an input variable: </w:t>
      </w:r>
      <w:proofErr w:type="spellStart"/>
      <w:r w:rsidRPr="00416E29">
        <w:rPr>
          <w:rStyle w:val="CdigoHTML"/>
          <w:color w:val="313131"/>
          <w:sz w:val="24"/>
          <w:szCs w:val="24"/>
          <w:lang w:val="en-US"/>
        </w:rPr>
        <w:t>team_name</w:t>
      </w:r>
      <w:proofErr w:type="spellEnd"/>
      <w:r w:rsidRPr="00416E29">
        <w:rPr>
          <w:rStyle w:val="CdigoHTML"/>
          <w:color w:val="313131"/>
          <w:sz w:val="24"/>
          <w:szCs w:val="24"/>
          <w:lang w:val="en-US"/>
        </w:rPr>
        <w:t xml:space="preserve"> - ask that second letter = "</w:t>
      </w:r>
      <w:proofErr w:type="spellStart"/>
      <w:r w:rsidRPr="00416E29">
        <w:rPr>
          <w:rStyle w:val="CdigoHTML"/>
          <w:color w:val="313131"/>
          <w:sz w:val="24"/>
          <w:szCs w:val="24"/>
          <w:lang w:val="en-US"/>
        </w:rPr>
        <w:t>i</w:t>
      </w:r>
      <w:proofErr w:type="spellEnd"/>
      <w:r w:rsidRPr="00416E29">
        <w:rPr>
          <w:rStyle w:val="CdigoHTML"/>
          <w:color w:val="313131"/>
          <w:sz w:val="24"/>
          <w:szCs w:val="24"/>
          <w:lang w:val="en-US"/>
        </w:rPr>
        <w:t>", "o", or "u"</w:t>
      </w:r>
    </w:p>
    <w:p w14:paraId="475E1C4A" w14:textId="77777777" w:rsidR="00416E29" w:rsidRPr="00416E29" w:rsidRDefault="00416E29" w:rsidP="00416E29">
      <w:pPr>
        <w:pStyle w:val="HTMLconformatoprevio"/>
        <w:shd w:val="clear" w:color="auto" w:fill="FFFFFF"/>
        <w:spacing w:before="240" w:after="240" w:line="336" w:lineRule="atLeast"/>
        <w:jc w:val="both"/>
        <w:rPr>
          <w:rStyle w:val="CdigoHTML"/>
          <w:color w:val="313131"/>
          <w:sz w:val="24"/>
          <w:szCs w:val="24"/>
          <w:lang w:val="en-US"/>
        </w:rPr>
      </w:pPr>
      <w:r w:rsidRPr="00416E29">
        <w:rPr>
          <w:rStyle w:val="CdigoHTML"/>
          <w:color w:val="313131"/>
          <w:sz w:val="24"/>
          <w:szCs w:val="24"/>
          <w:lang w:val="en-US"/>
        </w:rPr>
        <w:t xml:space="preserve"># [ ] Test if </w:t>
      </w:r>
      <w:proofErr w:type="spellStart"/>
      <w:r w:rsidRPr="00416E29">
        <w:rPr>
          <w:rStyle w:val="CdigoHTML"/>
          <w:color w:val="313131"/>
          <w:sz w:val="24"/>
          <w:szCs w:val="24"/>
          <w:lang w:val="en-US"/>
        </w:rPr>
        <w:t>team_name</w:t>
      </w:r>
      <w:proofErr w:type="spellEnd"/>
      <w:r w:rsidRPr="00416E29">
        <w:rPr>
          <w:rStyle w:val="CdigoHTML"/>
          <w:color w:val="313131"/>
          <w:sz w:val="24"/>
          <w:szCs w:val="24"/>
          <w:lang w:val="en-US"/>
        </w:rPr>
        <w:t xml:space="preserve"> 2nd character = "</w:t>
      </w:r>
      <w:proofErr w:type="spellStart"/>
      <w:r w:rsidRPr="00416E29">
        <w:rPr>
          <w:rStyle w:val="CdigoHTML"/>
          <w:color w:val="313131"/>
          <w:sz w:val="24"/>
          <w:szCs w:val="24"/>
          <w:lang w:val="en-US"/>
        </w:rPr>
        <w:t>i</w:t>
      </w:r>
      <w:proofErr w:type="spellEnd"/>
      <w:r w:rsidRPr="00416E29">
        <w:rPr>
          <w:rStyle w:val="CdigoHTML"/>
          <w:color w:val="313131"/>
          <w:sz w:val="24"/>
          <w:szCs w:val="24"/>
          <w:lang w:val="en-US"/>
        </w:rPr>
        <w:t>", "o", or "u" and print a message</w:t>
      </w:r>
    </w:p>
    <w:p w14:paraId="00701E60" w14:textId="77777777" w:rsidR="00416E29" w:rsidRPr="00416E29" w:rsidRDefault="00416E29" w:rsidP="00416E29">
      <w:pPr>
        <w:pStyle w:val="HTMLconformatoprevio"/>
        <w:shd w:val="clear" w:color="auto" w:fill="FFFFFF"/>
        <w:spacing w:before="240" w:after="240" w:line="336" w:lineRule="atLeast"/>
        <w:jc w:val="both"/>
        <w:rPr>
          <w:color w:val="313131"/>
          <w:sz w:val="24"/>
          <w:szCs w:val="24"/>
          <w:lang w:val="en-US"/>
        </w:rPr>
      </w:pPr>
      <w:r w:rsidRPr="00416E29">
        <w:rPr>
          <w:rStyle w:val="CdigoHTML"/>
          <w:color w:val="313131"/>
          <w:sz w:val="24"/>
          <w:szCs w:val="24"/>
          <w:lang w:val="en-US"/>
        </w:rPr>
        <w:t xml:space="preserve"># note: use if, </w:t>
      </w:r>
      <w:proofErr w:type="spellStart"/>
      <w:r w:rsidRPr="00416E29">
        <w:rPr>
          <w:rStyle w:val="CdigoHTML"/>
          <w:color w:val="313131"/>
          <w:sz w:val="24"/>
          <w:szCs w:val="24"/>
          <w:lang w:val="en-US"/>
        </w:rPr>
        <w:t>elif</w:t>
      </w:r>
      <w:proofErr w:type="spellEnd"/>
      <w:r w:rsidRPr="00416E29">
        <w:rPr>
          <w:rStyle w:val="CdigoHTML"/>
          <w:color w:val="313131"/>
          <w:sz w:val="24"/>
          <w:szCs w:val="24"/>
          <w:lang w:val="en-US"/>
        </w:rPr>
        <w:t xml:space="preserve"> and else</w:t>
      </w:r>
    </w:p>
    <w:p w14:paraId="08422893" w14:textId="6263DD02" w:rsidR="009F66B3" w:rsidRDefault="00D83894" w:rsidP="009F66B3">
      <w:pPr>
        <w:jc w:val="both"/>
        <w:rPr>
          <w:sz w:val="24"/>
          <w:szCs w:val="24"/>
          <w:lang w:val="en-US"/>
        </w:rPr>
      </w:pPr>
      <w:r>
        <w:rPr>
          <w:noProof/>
          <w:sz w:val="24"/>
          <w:szCs w:val="24"/>
          <w:lang w:val="en-US"/>
        </w:rPr>
        <w:drawing>
          <wp:inline distT="0" distB="0" distL="0" distR="0" wp14:anchorId="22842CE9" wp14:editId="478EBFB1">
            <wp:extent cx="6083058" cy="4304353"/>
            <wp:effectExtent l="0" t="0" r="0" b="127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097717" cy="4314726"/>
                    </a:xfrm>
                    <a:prstGeom prst="rect">
                      <a:avLst/>
                    </a:prstGeom>
                    <a:noFill/>
                    <a:ln>
                      <a:noFill/>
                    </a:ln>
                  </pic:spPr>
                </pic:pic>
              </a:graphicData>
            </a:graphic>
          </wp:inline>
        </w:drawing>
      </w:r>
    </w:p>
    <w:p w14:paraId="6D1B4C64" w14:textId="3E349FF5" w:rsidR="009F66B3" w:rsidRPr="00216382" w:rsidRDefault="00216382" w:rsidP="009F66B3">
      <w:pPr>
        <w:jc w:val="both"/>
        <w:rPr>
          <w:rFonts w:ascii="Arial Black" w:hAnsi="Arial Black"/>
          <w:b/>
          <w:color w:val="00B050"/>
          <w:sz w:val="36"/>
          <w:szCs w:val="36"/>
          <w:lang w:val="en-US"/>
        </w:rPr>
      </w:pPr>
      <w:r w:rsidRPr="00216382">
        <w:rPr>
          <w:rFonts w:ascii="Arial Black" w:hAnsi="Arial Black"/>
          <w:b/>
          <w:color w:val="00B050"/>
          <w:sz w:val="36"/>
          <w:szCs w:val="36"/>
          <w:lang w:val="en-US"/>
        </w:rPr>
        <w:lastRenderedPageBreak/>
        <w:t>2</w:t>
      </w:r>
      <w:r w:rsidR="009F66B3" w:rsidRPr="00216382">
        <w:rPr>
          <w:rFonts w:ascii="Arial Black" w:hAnsi="Arial Black"/>
          <w:b/>
          <w:color w:val="00B050"/>
          <w:sz w:val="36"/>
          <w:szCs w:val="36"/>
          <w:lang w:val="en-US"/>
        </w:rPr>
        <w:t>.3</w:t>
      </w:r>
      <w:r w:rsidR="00B9017F">
        <w:rPr>
          <w:rFonts w:ascii="Arial Black" w:hAnsi="Arial Black"/>
          <w:b/>
          <w:color w:val="00B050"/>
          <w:sz w:val="36"/>
          <w:szCs w:val="36"/>
          <w:lang w:val="en-US"/>
        </w:rPr>
        <w:t xml:space="preserve"> Negative Index</w:t>
      </w:r>
    </w:p>
    <w:p w14:paraId="30DE11F1" w14:textId="3838D197" w:rsidR="00416E29" w:rsidRDefault="00416E29" w:rsidP="00416E29">
      <w:pPr>
        <w:jc w:val="both"/>
        <w:rPr>
          <w:sz w:val="24"/>
          <w:szCs w:val="24"/>
          <w:lang w:val="en-US"/>
        </w:rPr>
      </w:pPr>
      <w:r w:rsidRPr="00416E29">
        <w:rPr>
          <w:b/>
          <w:color w:val="ED7D31" w:themeColor="accent2"/>
          <w:sz w:val="28"/>
          <w:szCs w:val="24"/>
          <w:lang w:val="en-US"/>
        </w:rPr>
        <w:t>Video:</w:t>
      </w:r>
      <w:r w:rsidRPr="00416E29">
        <w:rPr>
          <w:color w:val="ED7D31" w:themeColor="accent2"/>
          <w:sz w:val="28"/>
          <w:szCs w:val="24"/>
          <w:lang w:val="en-US"/>
        </w:rPr>
        <w:t xml:space="preserve"> </w:t>
      </w:r>
      <w:r w:rsidR="00B9017F">
        <w:rPr>
          <w:b/>
          <w:color w:val="0070C0"/>
          <w:sz w:val="28"/>
          <w:szCs w:val="24"/>
          <w:lang w:val="en-US"/>
        </w:rPr>
        <w:t>UsingNegativeIndex</w:t>
      </w:r>
      <w:r w:rsidRPr="00416E29">
        <w:rPr>
          <w:b/>
          <w:color w:val="0070C0"/>
          <w:sz w:val="28"/>
          <w:szCs w:val="24"/>
          <w:lang w:val="en-US"/>
        </w:rPr>
        <w:t>V</w:t>
      </w:r>
      <w:r>
        <w:rPr>
          <w:b/>
          <w:color w:val="0070C0"/>
          <w:sz w:val="28"/>
          <w:szCs w:val="24"/>
          <w:lang w:val="en-US"/>
        </w:rPr>
        <w:t>2</w:t>
      </w:r>
      <w:r w:rsidRPr="00416E29">
        <w:rPr>
          <w:b/>
          <w:color w:val="0070C0"/>
          <w:sz w:val="28"/>
          <w:szCs w:val="24"/>
          <w:lang w:val="en-US"/>
        </w:rPr>
        <w:t>.mp4</w:t>
      </w:r>
    </w:p>
    <w:p w14:paraId="61702F26" w14:textId="6BF966D0" w:rsidR="00C17FB5" w:rsidRDefault="00B9017F" w:rsidP="009F66B3">
      <w:pPr>
        <w:jc w:val="both"/>
        <w:rPr>
          <w:sz w:val="24"/>
          <w:szCs w:val="24"/>
          <w:lang w:val="en-US"/>
        </w:rPr>
      </w:pPr>
      <w:r w:rsidRPr="007D715F">
        <w:rPr>
          <w:b/>
          <w:color w:val="FF0000"/>
          <w:sz w:val="24"/>
          <w:szCs w:val="24"/>
          <w:highlight w:val="yellow"/>
          <w:lang w:val="en-US"/>
        </w:rPr>
        <w:t xml:space="preserve">We can address individual </w:t>
      </w:r>
      <w:proofErr w:type="spellStart"/>
      <w:r w:rsidRPr="007D715F">
        <w:rPr>
          <w:b/>
          <w:color w:val="FF0000"/>
          <w:sz w:val="24"/>
          <w:szCs w:val="24"/>
          <w:highlight w:val="yellow"/>
          <w:lang w:val="en-US"/>
        </w:rPr>
        <w:t>charactersin</w:t>
      </w:r>
      <w:proofErr w:type="spellEnd"/>
      <w:r w:rsidRPr="007D715F">
        <w:rPr>
          <w:b/>
          <w:color w:val="FF0000"/>
          <w:sz w:val="24"/>
          <w:szCs w:val="24"/>
          <w:highlight w:val="yellow"/>
          <w:lang w:val="en-US"/>
        </w:rPr>
        <w:t xml:space="preserve"> a string from the last</w:t>
      </w:r>
      <w:r w:rsidR="00404A07" w:rsidRPr="007D715F">
        <w:rPr>
          <w:b/>
          <w:color w:val="FF0000"/>
          <w:sz w:val="24"/>
          <w:szCs w:val="24"/>
          <w:highlight w:val="yellow"/>
          <w:lang w:val="en-US"/>
        </w:rPr>
        <w:t xml:space="preserve"> </w:t>
      </w:r>
      <w:r w:rsidRPr="007D715F">
        <w:rPr>
          <w:b/>
          <w:color w:val="FF0000"/>
          <w:sz w:val="24"/>
          <w:szCs w:val="24"/>
          <w:highlight w:val="yellow"/>
          <w:lang w:val="en-US"/>
        </w:rPr>
        <w:t>character counting backwards using a negative index address.</w:t>
      </w:r>
      <w:r w:rsidR="00404A07">
        <w:rPr>
          <w:sz w:val="24"/>
          <w:szCs w:val="24"/>
          <w:lang w:val="en-US"/>
        </w:rPr>
        <w:t xml:space="preserve"> </w:t>
      </w:r>
      <w:r w:rsidRPr="00B9017F">
        <w:rPr>
          <w:sz w:val="24"/>
          <w:szCs w:val="24"/>
          <w:lang w:val="en-US"/>
        </w:rPr>
        <w:t>This image on the screen</w:t>
      </w:r>
      <w:r w:rsidR="007D715F">
        <w:rPr>
          <w:sz w:val="24"/>
          <w:szCs w:val="24"/>
          <w:lang w:val="en-US"/>
        </w:rPr>
        <w:t xml:space="preserve"> </w:t>
      </w:r>
      <w:r w:rsidRPr="00B9017F">
        <w:rPr>
          <w:sz w:val="24"/>
          <w:szCs w:val="24"/>
          <w:lang w:val="en-US"/>
        </w:rPr>
        <w:t>will also help us visualize</w:t>
      </w:r>
      <w:r w:rsidR="00404A07">
        <w:rPr>
          <w:sz w:val="24"/>
          <w:szCs w:val="24"/>
          <w:lang w:val="en-US"/>
        </w:rPr>
        <w:t xml:space="preserve"> </w:t>
      </w:r>
      <w:r w:rsidRPr="00B9017F">
        <w:rPr>
          <w:sz w:val="24"/>
          <w:szCs w:val="24"/>
          <w:lang w:val="en-US"/>
        </w:rPr>
        <w:t>the indexes counting from zero and using a negative index,</w:t>
      </w:r>
      <w:r w:rsidR="00404A07">
        <w:rPr>
          <w:sz w:val="24"/>
          <w:szCs w:val="24"/>
          <w:lang w:val="en-US"/>
        </w:rPr>
        <w:t xml:space="preserve"> </w:t>
      </w:r>
      <w:r w:rsidRPr="00B9017F">
        <w:rPr>
          <w:sz w:val="24"/>
          <w:szCs w:val="24"/>
          <w:lang w:val="en-US"/>
        </w:rPr>
        <w:t>which start at the last character with negative one,</w:t>
      </w:r>
      <w:r w:rsidR="00404A07">
        <w:rPr>
          <w:sz w:val="24"/>
          <w:szCs w:val="24"/>
          <w:lang w:val="en-US"/>
        </w:rPr>
        <w:t xml:space="preserve"> </w:t>
      </w:r>
      <w:r w:rsidRPr="00B9017F">
        <w:rPr>
          <w:sz w:val="24"/>
          <w:szCs w:val="24"/>
          <w:lang w:val="en-US"/>
        </w:rPr>
        <w:t>"J" in the first position</w:t>
      </w:r>
      <w:r w:rsidR="007D715F">
        <w:rPr>
          <w:sz w:val="24"/>
          <w:szCs w:val="24"/>
          <w:lang w:val="en-US"/>
        </w:rPr>
        <w:t xml:space="preserve"> </w:t>
      </w:r>
      <w:r w:rsidRPr="00B9017F">
        <w:rPr>
          <w:sz w:val="24"/>
          <w:szCs w:val="24"/>
          <w:lang w:val="en-US"/>
        </w:rPr>
        <w:t>is at index zero, and</w:t>
      </w:r>
      <w:r w:rsidR="00404A07">
        <w:rPr>
          <w:sz w:val="24"/>
          <w:szCs w:val="24"/>
          <w:lang w:val="en-US"/>
        </w:rPr>
        <w:t xml:space="preserve"> </w:t>
      </w:r>
      <w:r w:rsidRPr="00B9017F">
        <w:rPr>
          <w:sz w:val="24"/>
          <w:szCs w:val="24"/>
          <w:lang w:val="en-US"/>
        </w:rPr>
        <w:t>the letter "A" at the last position  is at index 4.</w:t>
      </w:r>
      <w:r w:rsidR="00404A07">
        <w:rPr>
          <w:sz w:val="24"/>
          <w:szCs w:val="24"/>
          <w:lang w:val="en-US"/>
        </w:rPr>
        <w:t xml:space="preserve"> </w:t>
      </w:r>
      <w:r w:rsidRPr="00B9017F">
        <w:rPr>
          <w:sz w:val="24"/>
          <w:szCs w:val="24"/>
          <w:lang w:val="en-US"/>
        </w:rPr>
        <w:t>Or we can use negative indexing and</w:t>
      </w:r>
      <w:r w:rsidR="00404A07">
        <w:rPr>
          <w:sz w:val="24"/>
          <w:szCs w:val="24"/>
          <w:lang w:val="en-US"/>
        </w:rPr>
        <w:t xml:space="preserve"> </w:t>
      </w:r>
      <w:r w:rsidRPr="00B9017F">
        <w:rPr>
          <w:sz w:val="24"/>
          <w:szCs w:val="24"/>
          <w:lang w:val="en-US"/>
        </w:rPr>
        <w:t>see that the "J" is negative five (-5) because the "A" position,</w:t>
      </w:r>
      <w:r w:rsidR="00404A07">
        <w:rPr>
          <w:sz w:val="24"/>
          <w:szCs w:val="24"/>
          <w:lang w:val="en-US"/>
        </w:rPr>
        <w:t xml:space="preserve"> </w:t>
      </w:r>
      <w:r w:rsidRPr="00B9017F">
        <w:rPr>
          <w:sz w:val="24"/>
          <w:szCs w:val="24"/>
          <w:lang w:val="en-US"/>
        </w:rPr>
        <w:t>the last letter is negative one (-1).</w:t>
      </w:r>
      <w:r w:rsidR="00404A07">
        <w:rPr>
          <w:sz w:val="24"/>
          <w:szCs w:val="24"/>
          <w:lang w:val="en-US"/>
        </w:rPr>
        <w:t xml:space="preserve"> </w:t>
      </w:r>
      <w:r w:rsidRPr="00B9017F">
        <w:rPr>
          <w:sz w:val="24"/>
          <w:szCs w:val="24"/>
          <w:lang w:val="en-US"/>
        </w:rPr>
        <w:t>So we count back from</w:t>
      </w:r>
      <w:r w:rsidR="007D715F">
        <w:rPr>
          <w:sz w:val="24"/>
          <w:szCs w:val="24"/>
          <w:lang w:val="en-US"/>
        </w:rPr>
        <w:t xml:space="preserve"> </w:t>
      </w:r>
      <w:r w:rsidRPr="00B9017F">
        <w:rPr>
          <w:sz w:val="24"/>
          <w:szCs w:val="24"/>
          <w:lang w:val="en-US"/>
        </w:rPr>
        <w:t>the negative two, negative three,</w:t>
      </w:r>
      <w:r w:rsidR="00404A07">
        <w:rPr>
          <w:sz w:val="24"/>
          <w:szCs w:val="24"/>
          <w:lang w:val="en-US"/>
        </w:rPr>
        <w:t xml:space="preserve"> </w:t>
      </w:r>
      <w:r w:rsidRPr="00B9017F">
        <w:rPr>
          <w:sz w:val="24"/>
          <w:szCs w:val="24"/>
          <w:lang w:val="en-US"/>
        </w:rPr>
        <w:t>negative four, negative five, and then we arrive on the "J" index.</w:t>
      </w:r>
      <w:r w:rsidR="00404A07">
        <w:rPr>
          <w:sz w:val="24"/>
          <w:szCs w:val="24"/>
          <w:lang w:val="en-US"/>
        </w:rPr>
        <w:t xml:space="preserve"> </w:t>
      </w:r>
    </w:p>
    <w:p w14:paraId="19067231" w14:textId="3EF2C969" w:rsidR="00C17FB5" w:rsidRDefault="00C17FB5" w:rsidP="009F66B3">
      <w:pPr>
        <w:jc w:val="both"/>
        <w:rPr>
          <w:sz w:val="24"/>
          <w:szCs w:val="24"/>
          <w:lang w:val="en-US"/>
        </w:rPr>
      </w:pPr>
      <w:r>
        <w:rPr>
          <w:noProof/>
          <w:sz w:val="24"/>
          <w:szCs w:val="24"/>
          <w:lang w:val="en-US"/>
        </w:rPr>
        <w:drawing>
          <wp:inline distT="0" distB="0" distL="0" distR="0" wp14:anchorId="23CC1DE5" wp14:editId="703EC508">
            <wp:extent cx="6247126" cy="2377440"/>
            <wp:effectExtent l="0" t="0" r="1905" b="381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264493" cy="2384049"/>
                    </a:xfrm>
                    <a:prstGeom prst="rect">
                      <a:avLst/>
                    </a:prstGeom>
                    <a:noFill/>
                    <a:ln>
                      <a:noFill/>
                    </a:ln>
                  </pic:spPr>
                </pic:pic>
              </a:graphicData>
            </a:graphic>
          </wp:inline>
        </w:drawing>
      </w:r>
    </w:p>
    <w:p w14:paraId="3784B13F" w14:textId="77777777" w:rsidR="00DF26DF" w:rsidRDefault="00B9017F" w:rsidP="009F66B3">
      <w:pPr>
        <w:jc w:val="both"/>
        <w:rPr>
          <w:sz w:val="24"/>
          <w:szCs w:val="24"/>
          <w:lang w:val="en-US"/>
        </w:rPr>
      </w:pPr>
      <w:r w:rsidRPr="00B9017F">
        <w:rPr>
          <w:sz w:val="24"/>
          <w:szCs w:val="24"/>
          <w:lang w:val="en-US"/>
        </w:rPr>
        <w:t>In the example,</w:t>
      </w:r>
      <w:r w:rsidR="00404A07">
        <w:rPr>
          <w:sz w:val="24"/>
          <w:szCs w:val="24"/>
          <w:lang w:val="en-US"/>
        </w:rPr>
        <w:t xml:space="preserve"> </w:t>
      </w:r>
      <w:r w:rsidRPr="00B9017F">
        <w:rPr>
          <w:sz w:val="24"/>
          <w:szCs w:val="24"/>
          <w:lang w:val="en-US"/>
        </w:rPr>
        <w:t xml:space="preserve">we have </w:t>
      </w:r>
      <w:proofErr w:type="spellStart"/>
      <w:r w:rsidRPr="00B9017F">
        <w:rPr>
          <w:sz w:val="24"/>
          <w:szCs w:val="24"/>
          <w:lang w:val="en-US"/>
        </w:rPr>
        <w:t>student_name</w:t>
      </w:r>
      <w:proofErr w:type="spellEnd"/>
      <w:r w:rsidRPr="00B9017F">
        <w:rPr>
          <w:sz w:val="24"/>
          <w:szCs w:val="24"/>
          <w:lang w:val="en-US"/>
        </w:rPr>
        <w:t xml:space="preserve"> Joana, just like we have on the image.</w:t>
      </w:r>
      <w:r w:rsidR="00404A07">
        <w:rPr>
          <w:sz w:val="24"/>
          <w:szCs w:val="24"/>
          <w:lang w:val="en-US"/>
        </w:rPr>
        <w:t xml:space="preserve"> </w:t>
      </w:r>
      <w:r w:rsidRPr="00B9017F">
        <w:rPr>
          <w:sz w:val="24"/>
          <w:szCs w:val="24"/>
          <w:lang w:val="en-US"/>
        </w:rPr>
        <w:t xml:space="preserve">And we're </w:t>
      </w:r>
      <w:proofErr w:type="spellStart"/>
      <w:r w:rsidRPr="00B9017F">
        <w:rPr>
          <w:sz w:val="24"/>
          <w:szCs w:val="24"/>
          <w:lang w:val="en-US"/>
        </w:rPr>
        <w:t>gonna</w:t>
      </w:r>
      <w:proofErr w:type="spellEnd"/>
      <w:r w:rsidRPr="00B9017F">
        <w:rPr>
          <w:sz w:val="24"/>
          <w:szCs w:val="24"/>
          <w:lang w:val="en-US"/>
        </w:rPr>
        <w:t xml:space="preserve"> run that negative one position and</w:t>
      </w:r>
      <w:r w:rsidR="00404A07">
        <w:rPr>
          <w:sz w:val="24"/>
          <w:szCs w:val="24"/>
          <w:lang w:val="en-US"/>
        </w:rPr>
        <w:t xml:space="preserve"> </w:t>
      </w:r>
      <w:r w:rsidRPr="00B9017F">
        <w:rPr>
          <w:sz w:val="24"/>
          <w:szCs w:val="24"/>
          <w:lang w:val="en-US"/>
        </w:rPr>
        <w:t>we do see the "A" as we expected.</w:t>
      </w:r>
      <w:r w:rsidR="00404A07">
        <w:rPr>
          <w:sz w:val="24"/>
          <w:szCs w:val="24"/>
          <w:lang w:val="en-US"/>
        </w:rPr>
        <w:t xml:space="preserve"> </w:t>
      </w:r>
    </w:p>
    <w:p w14:paraId="5F8F3B6E" w14:textId="38FD4706" w:rsidR="00DF26DF" w:rsidRDefault="00DF26DF" w:rsidP="009F66B3">
      <w:pPr>
        <w:jc w:val="both"/>
        <w:rPr>
          <w:sz w:val="24"/>
          <w:szCs w:val="24"/>
          <w:lang w:val="en-US"/>
        </w:rPr>
      </w:pPr>
      <w:r>
        <w:rPr>
          <w:noProof/>
          <w:sz w:val="24"/>
          <w:szCs w:val="24"/>
          <w:lang w:val="en-US"/>
        </w:rPr>
        <w:drawing>
          <wp:inline distT="0" distB="0" distL="0" distR="0" wp14:anchorId="2C02019A" wp14:editId="52544F59">
            <wp:extent cx="2965837" cy="1002036"/>
            <wp:effectExtent l="0" t="0" r="6350" b="762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006024" cy="1015614"/>
                    </a:xfrm>
                    <a:prstGeom prst="rect">
                      <a:avLst/>
                    </a:prstGeom>
                    <a:noFill/>
                    <a:ln>
                      <a:noFill/>
                    </a:ln>
                  </pic:spPr>
                </pic:pic>
              </a:graphicData>
            </a:graphic>
          </wp:inline>
        </w:drawing>
      </w:r>
    </w:p>
    <w:p w14:paraId="2657AA8E" w14:textId="77777777" w:rsidR="00135B3A" w:rsidRDefault="00B9017F" w:rsidP="009F66B3">
      <w:pPr>
        <w:jc w:val="both"/>
        <w:rPr>
          <w:sz w:val="24"/>
          <w:szCs w:val="24"/>
          <w:lang w:val="en-US"/>
        </w:rPr>
      </w:pPr>
      <w:r w:rsidRPr="00B9017F">
        <w:rPr>
          <w:sz w:val="24"/>
          <w:szCs w:val="24"/>
          <w:lang w:val="en-US"/>
        </w:rPr>
        <w:t>And we can run that five and we can get the "J".</w:t>
      </w:r>
      <w:r w:rsidR="00404A07">
        <w:rPr>
          <w:sz w:val="24"/>
          <w:szCs w:val="24"/>
          <w:lang w:val="en-US"/>
        </w:rPr>
        <w:t xml:space="preserve"> </w:t>
      </w:r>
      <w:r w:rsidRPr="00B9017F">
        <w:rPr>
          <w:sz w:val="24"/>
          <w:szCs w:val="24"/>
          <w:lang w:val="en-US"/>
        </w:rPr>
        <w:t>And just like we saw before, we can run the zero, also "J",</w:t>
      </w:r>
      <w:r w:rsidR="00404A07">
        <w:rPr>
          <w:sz w:val="24"/>
          <w:szCs w:val="24"/>
          <w:lang w:val="en-US"/>
        </w:rPr>
        <w:t xml:space="preserve"> </w:t>
      </w:r>
      <w:r w:rsidRPr="00B9017F">
        <w:rPr>
          <w:sz w:val="24"/>
          <w:szCs w:val="24"/>
          <w:lang w:val="en-US"/>
        </w:rPr>
        <w:t>and we can run four, and also "A", the same as if we were at negative one.</w:t>
      </w:r>
      <w:r w:rsidR="00404A07">
        <w:rPr>
          <w:sz w:val="24"/>
          <w:szCs w:val="24"/>
          <w:lang w:val="en-US"/>
        </w:rPr>
        <w:t xml:space="preserve"> </w:t>
      </w:r>
    </w:p>
    <w:p w14:paraId="2B8CBA26" w14:textId="625F3AE5" w:rsidR="00135B3A" w:rsidRDefault="00135B3A" w:rsidP="009F66B3">
      <w:pPr>
        <w:jc w:val="both"/>
        <w:rPr>
          <w:sz w:val="24"/>
          <w:szCs w:val="24"/>
          <w:lang w:val="en-US"/>
        </w:rPr>
      </w:pPr>
    </w:p>
    <w:p w14:paraId="7A636018" w14:textId="516A710E" w:rsidR="00135B3A" w:rsidRDefault="00135B3A" w:rsidP="009F66B3">
      <w:pPr>
        <w:jc w:val="both"/>
        <w:rPr>
          <w:sz w:val="24"/>
          <w:szCs w:val="24"/>
          <w:lang w:val="en-US"/>
        </w:rPr>
      </w:pPr>
    </w:p>
    <w:p w14:paraId="7B7FF522" w14:textId="76EC0B64" w:rsidR="00135B3A" w:rsidRDefault="00135B3A" w:rsidP="009F66B3">
      <w:pPr>
        <w:jc w:val="both"/>
        <w:rPr>
          <w:sz w:val="24"/>
          <w:szCs w:val="24"/>
          <w:lang w:val="en-US"/>
        </w:rPr>
      </w:pPr>
    </w:p>
    <w:p w14:paraId="587DE6D9" w14:textId="77777777" w:rsidR="00135B3A" w:rsidRDefault="00135B3A" w:rsidP="009F66B3">
      <w:pPr>
        <w:jc w:val="both"/>
        <w:rPr>
          <w:sz w:val="24"/>
          <w:szCs w:val="24"/>
          <w:lang w:val="en-US"/>
        </w:rPr>
      </w:pPr>
    </w:p>
    <w:p w14:paraId="2BD9CE09" w14:textId="0C36C0BD" w:rsidR="00DF26DF" w:rsidRDefault="00B9017F" w:rsidP="009F66B3">
      <w:pPr>
        <w:jc w:val="both"/>
        <w:rPr>
          <w:sz w:val="24"/>
          <w:szCs w:val="24"/>
          <w:lang w:val="en-US"/>
        </w:rPr>
      </w:pPr>
      <w:r w:rsidRPr="003D624B">
        <w:rPr>
          <w:b/>
          <w:color w:val="0000FF"/>
          <w:sz w:val="24"/>
          <w:szCs w:val="24"/>
          <w:lang w:val="en-US"/>
        </w:rPr>
        <w:lastRenderedPageBreak/>
        <w:t xml:space="preserve">Here we have a variable called </w:t>
      </w:r>
      <w:proofErr w:type="spellStart"/>
      <w:r w:rsidRPr="003D624B">
        <w:rPr>
          <w:b/>
          <w:color w:val="0000FF"/>
          <w:sz w:val="24"/>
          <w:szCs w:val="24"/>
          <w:lang w:val="en-US"/>
        </w:rPr>
        <w:t>end_letter</w:t>
      </w:r>
      <w:proofErr w:type="spellEnd"/>
      <w:r w:rsidRPr="003D624B">
        <w:rPr>
          <w:b/>
          <w:color w:val="0000FF"/>
          <w:sz w:val="24"/>
          <w:szCs w:val="24"/>
          <w:lang w:val="en-US"/>
        </w:rPr>
        <w:t xml:space="preserve"> and</w:t>
      </w:r>
      <w:r w:rsidR="00404A07" w:rsidRPr="003D624B">
        <w:rPr>
          <w:b/>
          <w:color w:val="0000FF"/>
          <w:sz w:val="24"/>
          <w:szCs w:val="24"/>
          <w:lang w:val="en-US"/>
        </w:rPr>
        <w:t xml:space="preserve"> </w:t>
      </w:r>
      <w:r w:rsidRPr="003D624B">
        <w:rPr>
          <w:b/>
          <w:color w:val="0000FF"/>
          <w:sz w:val="24"/>
          <w:szCs w:val="24"/>
          <w:lang w:val="en-US"/>
        </w:rPr>
        <w:t xml:space="preserve">we're just </w:t>
      </w:r>
      <w:proofErr w:type="spellStart"/>
      <w:r w:rsidRPr="003D624B">
        <w:rPr>
          <w:b/>
          <w:color w:val="0000FF"/>
          <w:sz w:val="24"/>
          <w:szCs w:val="24"/>
          <w:lang w:val="en-US"/>
        </w:rPr>
        <w:t>gonna</w:t>
      </w:r>
      <w:proofErr w:type="spellEnd"/>
      <w:r w:rsidRPr="003D624B">
        <w:rPr>
          <w:b/>
          <w:color w:val="0000FF"/>
          <w:sz w:val="24"/>
          <w:szCs w:val="24"/>
          <w:lang w:val="en-US"/>
        </w:rPr>
        <w:t xml:space="preserve"> assign that to the </w:t>
      </w:r>
      <w:proofErr w:type="spellStart"/>
      <w:r w:rsidRPr="003D624B">
        <w:rPr>
          <w:b/>
          <w:color w:val="0000FF"/>
          <w:sz w:val="24"/>
          <w:szCs w:val="24"/>
          <w:lang w:val="en-US"/>
        </w:rPr>
        <w:t>student_name</w:t>
      </w:r>
      <w:proofErr w:type="spellEnd"/>
      <w:r w:rsidRPr="003D624B">
        <w:rPr>
          <w:b/>
          <w:color w:val="0000FF"/>
          <w:sz w:val="24"/>
          <w:szCs w:val="24"/>
          <w:lang w:val="en-US"/>
        </w:rPr>
        <w:t xml:space="preserve"> letter.</w:t>
      </w:r>
      <w:r w:rsidR="00404A07" w:rsidRPr="003D624B">
        <w:rPr>
          <w:b/>
          <w:color w:val="0000FF"/>
          <w:sz w:val="24"/>
          <w:szCs w:val="24"/>
          <w:lang w:val="en-US"/>
        </w:rPr>
        <w:t xml:space="preserve"> </w:t>
      </w:r>
      <w:r w:rsidRPr="003D624B">
        <w:rPr>
          <w:b/>
          <w:color w:val="0000FF"/>
          <w:sz w:val="24"/>
          <w:szCs w:val="24"/>
          <w:lang w:val="en-US"/>
        </w:rPr>
        <w:t>So we can return a character with the indexing and</w:t>
      </w:r>
      <w:r w:rsidR="00404A07" w:rsidRPr="003D624B">
        <w:rPr>
          <w:b/>
          <w:color w:val="0000FF"/>
          <w:sz w:val="24"/>
          <w:szCs w:val="24"/>
          <w:lang w:val="en-US"/>
        </w:rPr>
        <w:t xml:space="preserve"> </w:t>
      </w:r>
      <w:r w:rsidRPr="003D624B">
        <w:rPr>
          <w:b/>
          <w:color w:val="0000FF"/>
          <w:sz w:val="24"/>
          <w:szCs w:val="24"/>
          <w:lang w:val="en-US"/>
        </w:rPr>
        <w:t>assign it to a variable.</w:t>
      </w:r>
      <w:r w:rsidR="00404A07">
        <w:rPr>
          <w:sz w:val="24"/>
          <w:szCs w:val="24"/>
          <w:lang w:val="en-US"/>
        </w:rPr>
        <w:t xml:space="preserve"> </w:t>
      </w:r>
      <w:r w:rsidRPr="00B9017F">
        <w:rPr>
          <w:sz w:val="24"/>
          <w:szCs w:val="24"/>
          <w:lang w:val="en-US"/>
        </w:rPr>
        <w:t>And so we expect that will return the same as the statement above.</w:t>
      </w:r>
      <w:r w:rsidR="00404A07">
        <w:rPr>
          <w:sz w:val="24"/>
          <w:szCs w:val="24"/>
          <w:lang w:val="en-US"/>
        </w:rPr>
        <w:t xml:space="preserve"> </w:t>
      </w:r>
      <w:r w:rsidRPr="00B9017F">
        <w:rPr>
          <w:sz w:val="24"/>
          <w:szCs w:val="24"/>
          <w:lang w:val="en-US"/>
        </w:rPr>
        <w:t>And then we can write that the student name ends with,</w:t>
      </w:r>
      <w:r w:rsidR="00404A07">
        <w:rPr>
          <w:sz w:val="24"/>
          <w:szCs w:val="24"/>
          <w:lang w:val="en-US"/>
        </w:rPr>
        <w:t xml:space="preserve"> </w:t>
      </w:r>
      <w:r w:rsidRPr="00B9017F">
        <w:rPr>
          <w:sz w:val="24"/>
          <w:szCs w:val="24"/>
          <w:lang w:val="en-US"/>
        </w:rPr>
        <w:t>and then we can put that end letter in there.</w:t>
      </w:r>
      <w:r w:rsidR="00404A07">
        <w:rPr>
          <w:sz w:val="24"/>
          <w:szCs w:val="24"/>
          <w:lang w:val="en-US"/>
        </w:rPr>
        <w:t xml:space="preserve"> </w:t>
      </w:r>
      <w:r w:rsidRPr="00B9017F">
        <w:rPr>
          <w:sz w:val="24"/>
          <w:szCs w:val="24"/>
          <w:lang w:val="en-US"/>
        </w:rPr>
        <w:t>So let's run that code.</w:t>
      </w:r>
      <w:r w:rsidR="00404A07">
        <w:rPr>
          <w:sz w:val="24"/>
          <w:szCs w:val="24"/>
          <w:lang w:val="en-US"/>
        </w:rPr>
        <w:t xml:space="preserve"> </w:t>
      </w:r>
      <w:r w:rsidRPr="00B9017F">
        <w:rPr>
          <w:sz w:val="24"/>
          <w:szCs w:val="24"/>
          <w:lang w:val="en-US"/>
        </w:rPr>
        <w:t>We see "Joanna" ends with "a", just as we expected.</w:t>
      </w:r>
      <w:r w:rsidR="00404A07">
        <w:rPr>
          <w:sz w:val="24"/>
          <w:szCs w:val="24"/>
          <w:lang w:val="en-US"/>
        </w:rPr>
        <w:t xml:space="preserve"> </w:t>
      </w:r>
    </w:p>
    <w:p w14:paraId="68D43757" w14:textId="2454C7AE" w:rsidR="00DF26DF" w:rsidRDefault="00135B3A" w:rsidP="009F66B3">
      <w:pPr>
        <w:jc w:val="both"/>
        <w:rPr>
          <w:sz w:val="24"/>
          <w:szCs w:val="24"/>
          <w:lang w:val="en-US"/>
        </w:rPr>
      </w:pPr>
      <w:r>
        <w:rPr>
          <w:noProof/>
          <w:sz w:val="24"/>
          <w:szCs w:val="24"/>
          <w:lang w:val="en-US"/>
        </w:rPr>
        <w:drawing>
          <wp:inline distT="0" distB="0" distL="0" distR="0" wp14:anchorId="28DBD540" wp14:editId="2FC01F1A">
            <wp:extent cx="5391150" cy="1049655"/>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91150" cy="1049655"/>
                    </a:xfrm>
                    <a:prstGeom prst="rect">
                      <a:avLst/>
                    </a:prstGeom>
                    <a:noFill/>
                    <a:ln>
                      <a:noFill/>
                    </a:ln>
                  </pic:spPr>
                </pic:pic>
              </a:graphicData>
            </a:graphic>
          </wp:inline>
        </w:drawing>
      </w:r>
    </w:p>
    <w:p w14:paraId="5360D8FA" w14:textId="77777777" w:rsidR="003D624B" w:rsidRDefault="00B9017F" w:rsidP="009F66B3">
      <w:pPr>
        <w:jc w:val="both"/>
        <w:rPr>
          <w:sz w:val="24"/>
          <w:szCs w:val="24"/>
          <w:lang w:val="en-US"/>
        </w:rPr>
      </w:pPr>
      <w:r w:rsidRPr="00B9017F">
        <w:rPr>
          <w:sz w:val="24"/>
          <w:szCs w:val="24"/>
          <w:lang w:val="en-US"/>
        </w:rPr>
        <w:t>Here is another example,</w:t>
      </w:r>
      <w:r w:rsidR="00404A07">
        <w:rPr>
          <w:sz w:val="24"/>
          <w:szCs w:val="24"/>
          <w:lang w:val="en-US"/>
        </w:rPr>
        <w:t xml:space="preserve"> </w:t>
      </w:r>
      <w:r w:rsidRPr="00B9017F">
        <w:rPr>
          <w:sz w:val="24"/>
          <w:szCs w:val="24"/>
          <w:lang w:val="en-US"/>
        </w:rPr>
        <w:t>where we say second to last letter is equal to negative two.</w:t>
      </w:r>
      <w:r w:rsidR="00404A07">
        <w:rPr>
          <w:sz w:val="24"/>
          <w:szCs w:val="24"/>
          <w:lang w:val="en-US"/>
        </w:rPr>
        <w:t xml:space="preserve"> </w:t>
      </w:r>
      <w:r w:rsidRPr="00B9017F">
        <w:rPr>
          <w:sz w:val="24"/>
          <w:szCs w:val="24"/>
          <w:lang w:val="en-US"/>
        </w:rPr>
        <w:t>So we have the first letters going In this direction, and then the last</w:t>
      </w:r>
      <w:r w:rsidR="00404A07">
        <w:rPr>
          <w:sz w:val="24"/>
          <w:szCs w:val="24"/>
          <w:lang w:val="en-US"/>
        </w:rPr>
        <w:t xml:space="preserve"> </w:t>
      </w:r>
      <w:r w:rsidRPr="00B9017F">
        <w:rPr>
          <w:sz w:val="24"/>
          <w:szCs w:val="24"/>
          <w:lang w:val="en-US"/>
        </w:rPr>
        <w:t>letter starting negative one, negative two, negative three.</w:t>
      </w:r>
      <w:r w:rsidR="00404A07">
        <w:rPr>
          <w:sz w:val="24"/>
          <w:szCs w:val="24"/>
          <w:lang w:val="en-US"/>
        </w:rPr>
        <w:t xml:space="preserve"> </w:t>
      </w:r>
      <w:r w:rsidRPr="00B9017F">
        <w:rPr>
          <w:sz w:val="24"/>
          <w:szCs w:val="24"/>
          <w:lang w:val="en-US"/>
        </w:rPr>
        <w:t>So second to last is negative two, so we can print that code.</w:t>
      </w:r>
      <w:r w:rsidR="00404A07">
        <w:rPr>
          <w:sz w:val="24"/>
          <w:szCs w:val="24"/>
          <w:lang w:val="en-US"/>
        </w:rPr>
        <w:t xml:space="preserve"> </w:t>
      </w:r>
      <w:r w:rsidRPr="00B9017F">
        <w:rPr>
          <w:sz w:val="24"/>
          <w:szCs w:val="24"/>
          <w:lang w:val="en-US"/>
        </w:rPr>
        <w:t>And we see that that second to last letter is the "n".</w:t>
      </w:r>
      <w:r w:rsidR="00404A07">
        <w:rPr>
          <w:sz w:val="24"/>
          <w:szCs w:val="24"/>
          <w:lang w:val="en-US"/>
        </w:rPr>
        <w:t xml:space="preserve"> </w:t>
      </w:r>
      <w:r w:rsidRPr="00B9017F">
        <w:rPr>
          <w:sz w:val="24"/>
          <w:szCs w:val="24"/>
          <w:lang w:val="en-US"/>
        </w:rPr>
        <w:t>And any of these characters can be accessed with positive or</w:t>
      </w:r>
      <w:r w:rsidR="00404A07">
        <w:rPr>
          <w:sz w:val="24"/>
          <w:szCs w:val="24"/>
          <w:lang w:val="en-US"/>
        </w:rPr>
        <w:t xml:space="preserve"> </w:t>
      </w:r>
      <w:r w:rsidRPr="00B9017F">
        <w:rPr>
          <w:sz w:val="24"/>
          <w:szCs w:val="24"/>
          <w:lang w:val="en-US"/>
        </w:rPr>
        <w:t>negative indexes.</w:t>
      </w:r>
    </w:p>
    <w:p w14:paraId="113F3F0C" w14:textId="1CC391D1" w:rsidR="003D624B" w:rsidRDefault="003D624B" w:rsidP="009F66B3">
      <w:pPr>
        <w:jc w:val="both"/>
        <w:rPr>
          <w:sz w:val="24"/>
          <w:szCs w:val="24"/>
          <w:lang w:val="en-US"/>
        </w:rPr>
      </w:pPr>
      <w:r>
        <w:rPr>
          <w:noProof/>
          <w:sz w:val="24"/>
          <w:szCs w:val="24"/>
          <w:lang w:val="en-US"/>
        </w:rPr>
        <w:drawing>
          <wp:inline distT="0" distB="0" distL="0" distR="0" wp14:anchorId="2CD22470" wp14:editId="27FAF544">
            <wp:extent cx="5782095" cy="1884459"/>
            <wp:effectExtent l="0" t="0" r="0" b="190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93327" cy="1888120"/>
                    </a:xfrm>
                    <a:prstGeom prst="rect">
                      <a:avLst/>
                    </a:prstGeom>
                    <a:noFill/>
                    <a:ln>
                      <a:noFill/>
                    </a:ln>
                  </pic:spPr>
                </pic:pic>
              </a:graphicData>
            </a:graphic>
          </wp:inline>
        </w:drawing>
      </w:r>
    </w:p>
    <w:p w14:paraId="2069B4BA" w14:textId="619FFA3B" w:rsidR="009F66B3" w:rsidRPr="003D624B" w:rsidRDefault="00B9017F" w:rsidP="009F66B3">
      <w:pPr>
        <w:jc w:val="both"/>
        <w:rPr>
          <w:b/>
          <w:color w:val="0000FF"/>
          <w:sz w:val="24"/>
          <w:szCs w:val="24"/>
          <w:lang w:val="en-US"/>
        </w:rPr>
      </w:pPr>
      <w:r w:rsidRPr="00B9017F">
        <w:rPr>
          <w:sz w:val="24"/>
          <w:szCs w:val="24"/>
          <w:lang w:val="en-US"/>
        </w:rPr>
        <w:t>Let's look at one last scenario, where we print the student name and</w:t>
      </w:r>
      <w:r w:rsidR="00404A07">
        <w:rPr>
          <w:sz w:val="24"/>
          <w:szCs w:val="24"/>
          <w:lang w:val="en-US"/>
        </w:rPr>
        <w:t xml:space="preserve"> </w:t>
      </w:r>
      <w:r w:rsidRPr="00B9017F">
        <w:rPr>
          <w:sz w:val="24"/>
          <w:szCs w:val="24"/>
          <w:lang w:val="en-US"/>
        </w:rPr>
        <w:t>then we can see the indexes at three (3) and</w:t>
      </w:r>
      <w:r w:rsidR="00404A07">
        <w:rPr>
          <w:sz w:val="24"/>
          <w:szCs w:val="24"/>
          <w:lang w:val="en-US"/>
        </w:rPr>
        <w:t xml:space="preserve"> </w:t>
      </w:r>
      <w:r w:rsidRPr="00B9017F">
        <w:rPr>
          <w:sz w:val="24"/>
          <w:szCs w:val="24"/>
          <w:lang w:val="en-US"/>
        </w:rPr>
        <w:t>minus two (-2), which is in the middle of our string.</w:t>
      </w:r>
      <w:r w:rsidR="00404A07">
        <w:rPr>
          <w:sz w:val="24"/>
          <w:szCs w:val="24"/>
          <w:lang w:val="en-US"/>
        </w:rPr>
        <w:t xml:space="preserve"> </w:t>
      </w:r>
      <w:r w:rsidRPr="003D624B">
        <w:rPr>
          <w:b/>
          <w:color w:val="0000FF"/>
          <w:sz w:val="24"/>
          <w:szCs w:val="24"/>
          <w:lang w:val="en-US"/>
        </w:rPr>
        <w:t>And we see that both of those resolve to the "N" and</w:t>
      </w:r>
      <w:r w:rsidR="00404A07" w:rsidRPr="003D624B">
        <w:rPr>
          <w:b/>
          <w:color w:val="0000FF"/>
          <w:sz w:val="24"/>
          <w:szCs w:val="24"/>
          <w:lang w:val="en-US"/>
        </w:rPr>
        <w:t xml:space="preserve"> </w:t>
      </w:r>
      <w:r w:rsidRPr="003D624B">
        <w:rPr>
          <w:b/>
          <w:color w:val="0000FF"/>
          <w:sz w:val="24"/>
          <w:szCs w:val="24"/>
          <w:lang w:val="en-US"/>
        </w:rPr>
        <w:t>proving that we can access the same character</w:t>
      </w:r>
      <w:r w:rsidR="00404A07" w:rsidRPr="003D624B">
        <w:rPr>
          <w:b/>
          <w:color w:val="0000FF"/>
          <w:sz w:val="24"/>
          <w:szCs w:val="24"/>
          <w:lang w:val="en-US"/>
        </w:rPr>
        <w:t xml:space="preserve"> </w:t>
      </w:r>
      <w:r w:rsidRPr="003D624B">
        <w:rPr>
          <w:b/>
          <w:color w:val="0000FF"/>
          <w:sz w:val="24"/>
          <w:szCs w:val="24"/>
          <w:lang w:val="en-US"/>
        </w:rPr>
        <w:t>spot by index, either positive or negative.</w:t>
      </w:r>
      <w:r w:rsidR="00404A07" w:rsidRPr="003D624B">
        <w:rPr>
          <w:b/>
          <w:color w:val="0000FF"/>
          <w:sz w:val="24"/>
          <w:szCs w:val="24"/>
          <w:lang w:val="en-US"/>
        </w:rPr>
        <w:t xml:space="preserve"> </w:t>
      </w:r>
    </w:p>
    <w:p w14:paraId="514FA30B" w14:textId="7ED6B1AE" w:rsidR="003D624B" w:rsidRDefault="003D624B" w:rsidP="009F66B3">
      <w:pPr>
        <w:jc w:val="both"/>
        <w:rPr>
          <w:sz w:val="24"/>
          <w:szCs w:val="24"/>
          <w:lang w:val="en-US"/>
        </w:rPr>
      </w:pPr>
      <w:r>
        <w:rPr>
          <w:noProof/>
          <w:sz w:val="24"/>
          <w:szCs w:val="24"/>
          <w:lang w:val="en-US"/>
        </w:rPr>
        <w:drawing>
          <wp:inline distT="0" distB="0" distL="0" distR="0" wp14:anchorId="2A9D39B7" wp14:editId="789023DB">
            <wp:extent cx="5888164" cy="2258170"/>
            <wp:effectExtent l="0" t="0" r="0" b="889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01439" cy="2263261"/>
                    </a:xfrm>
                    <a:prstGeom prst="rect">
                      <a:avLst/>
                    </a:prstGeom>
                    <a:noFill/>
                    <a:ln>
                      <a:noFill/>
                    </a:ln>
                  </pic:spPr>
                </pic:pic>
              </a:graphicData>
            </a:graphic>
          </wp:inline>
        </w:drawing>
      </w:r>
    </w:p>
    <w:p w14:paraId="1246FB9F" w14:textId="0E51A426" w:rsidR="009F66B3" w:rsidRDefault="009F66B3" w:rsidP="009F66B3">
      <w:pPr>
        <w:jc w:val="both"/>
        <w:rPr>
          <w:sz w:val="24"/>
          <w:szCs w:val="24"/>
          <w:lang w:val="en-US"/>
        </w:rPr>
      </w:pPr>
    </w:p>
    <w:p w14:paraId="5044CDCF" w14:textId="77777777" w:rsidR="00B9017F" w:rsidRPr="00B9017F" w:rsidRDefault="00B9017F" w:rsidP="00B9017F">
      <w:pPr>
        <w:pStyle w:val="Ttulo1"/>
        <w:shd w:val="clear" w:color="auto" w:fill="FFFFFF"/>
        <w:spacing w:before="0" w:beforeAutospacing="0" w:after="340" w:afterAutospacing="0" w:line="336" w:lineRule="atLeast"/>
        <w:rPr>
          <w:rFonts w:ascii="Helvetica" w:hAnsi="Helvetica" w:cs="Helvetica"/>
          <w:bCs w:val="0"/>
          <w:color w:val="FF0000"/>
          <w:sz w:val="32"/>
          <w:szCs w:val="32"/>
          <w:lang w:val="en-US"/>
        </w:rPr>
      </w:pPr>
      <w:r w:rsidRPr="00B9017F">
        <w:rPr>
          <w:rFonts w:ascii="Helvetica" w:hAnsi="Helvetica" w:cs="Helvetica"/>
          <w:bCs w:val="0"/>
          <w:color w:val="FF0000"/>
          <w:sz w:val="32"/>
          <w:szCs w:val="32"/>
          <w:highlight w:val="yellow"/>
          <w:lang w:val="en-US"/>
        </w:rPr>
        <w:lastRenderedPageBreak/>
        <w:t>Concept</w:t>
      </w:r>
    </w:p>
    <w:p w14:paraId="7A985F01" w14:textId="77777777" w:rsidR="00B9017F" w:rsidRPr="00B9017F" w:rsidRDefault="00B9017F" w:rsidP="00B9017F">
      <w:pPr>
        <w:pStyle w:val="Ttulo2"/>
        <w:shd w:val="clear" w:color="auto" w:fill="FFFFFF"/>
        <w:spacing w:before="0" w:beforeAutospacing="0" w:after="225" w:afterAutospacing="0" w:line="288" w:lineRule="atLeast"/>
        <w:jc w:val="both"/>
        <w:rPr>
          <w:rFonts w:ascii="Helvetica" w:hAnsi="Helvetica" w:cs="Helvetica"/>
          <w:b w:val="0"/>
          <w:bCs w:val="0"/>
          <w:color w:val="646464"/>
          <w:spacing w:val="15"/>
          <w:sz w:val="24"/>
          <w:szCs w:val="24"/>
          <w:lang w:val="en-US"/>
        </w:rPr>
      </w:pPr>
      <w:r w:rsidRPr="00B9017F">
        <w:rPr>
          <w:rFonts w:ascii="Helvetica" w:hAnsi="Helvetica" w:cs="Helvetica"/>
          <w:b w:val="0"/>
          <w:bCs w:val="0"/>
          <w:color w:val="646464"/>
          <w:spacing w:val="15"/>
          <w:sz w:val="24"/>
          <w:szCs w:val="24"/>
          <w:lang w:val="en-US"/>
        </w:rPr>
        <w:t>Using a negative index</w:t>
      </w:r>
    </w:p>
    <w:p w14:paraId="42819D47" w14:textId="77777777" w:rsidR="00B9017F" w:rsidRPr="00B9017F" w:rsidRDefault="00B9017F" w:rsidP="00B9017F">
      <w:pPr>
        <w:pStyle w:val="Ttulo3"/>
        <w:shd w:val="clear" w:color="auto" w:fill="FFFFFF"/>
        <w:spacing w:before="0" w:after="150" w:line="336" w:lineRule="atLeast"/>
        <w:jc w:val="both"/>
        <w:rPr>
          <w:rFonts w:ascii="Helvetica" w:hAnsi="Helvetica" w:cs="Helvetica"/>
          <w:b/>
          <w:bCs/>
          <w:color w:val="313131"/>
          <w:lang w:val="en-US"/>
        </w:rPr>
      </w:pPr>
      <w:r w:rsidRPr="00B9017F">
        <w:rPr>
          <w:rFonts w:ascii="Helvetica" w:hAnsi="Helvetica" w:cs="Helvetica"/>
          <w:color w:val="313131"/>
          <w:lang w:val="en-US"/>
        </w:rPr>
        <w:t>Access the end of a string using -1</w:t>
      </w:r>
    </w:p>
    <w:p w14:paraId="017B86A3" w14:textId="77777777" w:rsidR="00B9017F" w:rsidRPr="00B9017F" w:rsidRDefault="00B9017F" w:rsidP="00B9017F">
      <w:pPr>
        <w:pStyle w:val="NormalWeb"/>
        <w:shd w:val="clear" w:color="auto" w:fill="FFFFFF"/>
        <w:spacing w:before="0" w:beforeAutospacing="0" w:after="340" w:afterAutospacing="0"/>
        <w:jc w:val="both"/>
        <w:rPr>
          <w:rFonts w:ascii="Helvetica" w:hAnsi="Helvetica" w:cs="Helvetica"/>
          <w:color w:val="313131"/>
          <w:lang w:val="en-US"/>
        </w:rPr>
      </w:pPr>
      <w:r w:rsidRPr="00B9017F">
        <w:rPr>
          <w:rFonts w:ascii="Helvetica" w:hAnsi="Helvetica" w:cs="Helvetica"/>
          <w:color w:val="313131"/>
          <w:lang w:val="en-US"/>
        </w:rPr>
        <w:t>Strings assign an </w:t>
      </w:r>
      <w:r w:rsidRPr="00B9017F">
        <w:rPr>
          <w:rStyle w:val="Textoennegrita"/>
          <w:rFonts w:ascii="Helvetica" w:hAnsi="Helvetica" w:cs="Helvetica"/>
          <w:color w:val="313131"/>
          <w:lang w:val="en-US"/>
        </w:rPr>
        <w:t>index</w:t>
      </w:r>
      <w:r w:rsidRPr="00B9017F">
        <w:rPr>
          <w:rFonts w:ascii="Helvetica" w:hAnsi="Helvetica" w:cs="Helvetica"/>
          <w:color w:val="313131"/>
          <w:lang w:val="en-US"/>
        </w:rPr>
        <w:t> number address to each string character</w:t>
      </w:r>
    </w:p>
    <w:p w14:paraId="7AE8C685" w14:textId="77777777" w:rsidR="00B9017F" w:rsidRPr="00B9017F" w:rsidRDefault="00B9017F" w:rsidP="00B9017F">
      <w:pPr>
        <w:numPr>
          <w:ilvl w:val="0"/>
          <w:numId w:val="6"/>
        </w:numPr>
        <w:shd w:val="clear" w:color="auto" w:fill="FFFFFF"/>
        <w:spacing w:before="100" w:beforeAutospacing="1" w:after="170" w:line="336" w:lineRule="atLeast"/>
        <w:ind w:left="0"/>
        <w:jc w:val="both"/>
        <w:rPr>
          <w:rFonts w:ascii="Helvetica" w:hAnsi="Helvetica" w:cs="Helvetica"/>
          <w:color w:val="313131"/>
          <w:sz w:val="24"/>
          <w:szCs w:val="24"/>
          <w:lang w:val="en-US"/>
        </w:rPr>
      </w:pPr>
      <w:r w:rsidRPr="00B9017F">
        <w:rPr>
          <w:rFonts w:ascii="Helvetica" w:hAnsi="Helvetica" w:cs="Helvetica"/>
          <w:color w:val="313131"/>
          <w:sz w:val="24"/>
          <w:szCs w:val="24"/>
          <w:lang w:val="en-US"/>
        </w:rPr>
        <w:t>first character in a string is index 0</w:t>
      </w:r>
    </w:p>
    <w:p w14:paraId="4F14DC12" w14:textId="77777777" w:rsidR="00B9017F" w:rsidRPr="00B9017F" w:rsidRDefault="00B9017F" w:rsidP="00B9017F">
      <w:pPr>
        <w:numPr>
          <w:ilvl w:val="0"/>
          <w:numId w:val="6"/>
        </w:numPr>
        <w:shd w:val="clear" w:color="auto" w:fill="FFFFFF"/>
        <w:spacing w:before="100" w:beforeAutospacing="1" w:after="170" w:line="336" w:lineRule="atLeast"/>
        <w:ind w:left="0"/>
        <w:jc w:val="both"/>
        <w:rPr>
          <w:rFonts w:ascii="Helvetica" w:hAnsi="Helvetica" w:cs="Helvetica"/>
          <w:color w:val="313131"/>
          <w:sz w:val="24"/>
          <w:szCs w:val="24"/>
          <w:lang w:val="en-US"/>
        </w:rPr>
      </w:pPr>
      <w:r w:rsidRPr="00B9017F">
        <w:rPr>
          <w:rFonts w:ascii="Helvetica" w:hAnsi="Helvetica" w:cs="Helvetica"/>
          <w:color w:val="313131"/>
          <w:sz w:val="24"/>
          <w:szCs w:val="24"/>
          <w:lang w:val="en-US"/>
        </w:rPr>
        <w:t>last character in a string is index </w:t>
      </w:r>
      <w:r w:rsidRPr="00B9017F">
        <w:rPr>
          <w:rStyle w:val="Textoennegrita"/>
          <w:rFonts w:ascii="Helvetica" w:hAnsi="Helvetica" w:cs="Helvetica"/>
          <w:color w:val="313131"/>
          <w:sz w:val="24"/>
          <w:szCs w:val="24"/>
          <w:lang w:val="en-US"/>
        </w:rPr>
        <w:t>-1</w:t>
      </w:r>
    </w:p>
    <w:p w14:paraId="6E4B7860" w14:textId="57B428D7" w:rsidR="00B9017F" w:rsidRPr="00B9017F" w:rsidRDefault="00B9017F" w:rsidP="00B9017F">
      <w:pPr>
        <w:pStyle w:val="NormalWeb"/>
        <w:shd w:val="clear" w:color="auto" w:fill="FFFFFF"/>
        <w:spacing w:before="300" w:beforeAutospacing="0" w:after="340" w:afterAutospacing="0"/>
        <w:jc w:val="both"/>
        <w:rPr>
          <w:rFonts w:ascii="Helvetica" w:hAnsi="Helvetica" w:cs="Helvetica"/>
          <w:color w:val="313131"/>
        </w:rPr>
      </w:pPr>
      <w:r w:rsidRPr="00B9017F">
        <w:rPr>
          <w:rFonts w:ascii="Helvetica" w:hAnsi="Helvetica" w:cs="Helvetica"/>
          <w:noProof/>
          <w:color w:val="313131"/>
        </w:rPr>
        <w:drawing>
          <wp:inline distT="0" distB="0" distL="0" distR="0" wp14:anchorId="5039B0E9" wp14:editId="3249504A">
            <wp:extent cx="5939625" cy="1108394"/>
            <wp:effectExtent l="76200" t="76200" r="80645" b="73025"/>
            <wp:docPr id="2" name="Imagen 2" descr="negative string index counts from the e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negative string index counts from the en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7628" cy="1109887"/>
                    </a:xfrm>
                    <a:prstGeom prst="rect">
                      <a:avLst/>
                    </a:prstGeom>
                    <a:noFill/>
                    <a:ln>
                      <a:noFill/>
                    </a:ln>
                    <a:scene3d>
                      <a:camera prst="orthographicFront"/>
                      <a:lightRig rig="threePt" dir="t"/>
                    </a:scene3d>
                    <a:sp3d extrusionH="76200" contourW="57150">
                      <a:bevelT w="57150" prst="angle"/>
                      <a:bevelB w="95250" h="82550" prst="relaxedInset"/>
                      <a:extrusionClr>
                        <a:schemeClr val="tx1"/>
                      </a:extrusionClr>
                      <a:contourClr>
                        <a:srgbClr val="FF0000"/>
                      </a:contourClr>
                    </a:sp3d>
                  </pic:spPr>
                </pic:pic>
              </a:graphicData>
            </a:graphic>
          </wp:inline>
        </w:drawing>
      </w:r>
    </w:p>
    <w:p w14:paraId="6055F2E9" w14:textId="77777777" w:rsidR="00B9017F" w:rsidRPr="00B9017F" w:rsidRDefault="00B9017F" w:rsidP="00B9017F">
      <w:pPr>
        <w:pStyle w:val="NormalWeb"/>
        <w:shd w:val="clear" w:color="auto" w:fill="FFFFFF"/>
        <w:spacing w:before="300" w:beforeAutospacing="0" w:after="340" w:afterAutospacing="0"/>
        <w:jc w:val="both"/>
        <w:rPr>
          <w:rFonts w:ascii="Helvetica" w:hAnsi="Helvetica" w:cs="Helvetica"/>
          <w:color w:val="313131"/>
          <w:lang w:val="en-US"/>
        </w:rPr>
      </w:pPr>
      <w:r w:rsidRPr="00B9017F">
        <w:rPr>
          <w:rFonts w:ascii="Helvetica" w:hAnsi="Helvetica" w:cs="Helvetica"/>
          <w:color w:val="313131"/>
          <w:lang w:val="en-US"/>
        </w:rPr>
        <w:t>To access the last character in a string</w:t>
      </w:r>
    </w:p>
    <w:p w14:paraId="5C54AE2F" w14:textId="77777777" w:rsidR="00B9017F" w:rsidRPr="00B9017F" w:rsidRDefault="00B9017F" w:rsidP="00B9017F">
      <w:pPr>
        <w:pStyle w:val="HTMLconformatoprevio"/>
        <w:shd w:val="clear" w:color="auto" w:fill="FFFFFF"/>
        <w:spacing w:before="240" w:after="240" w:line="336" w:lineRule="atLeast"/>
        <w:jc w:val="both"/>
        <w:rPr>
          <w:rStyle w:val="CdigoHTML"/>
          <w:color w:val="313131"/>
          <w:sz w:val="24"/>
          <w:szCs w:val="24"/>
          <w:lang w:val="en-US"/>
        </w:rPr>
      </w:pPr>
      <w:proofErr w:type="spellStart"/>
      <w:r w:rsidRPr="00B9017F">
        <w:rPr>
          <w:rStyle w:val="CdigoHTML"/>
          <w:color w:val="313131"/>
          <w:sz w:val="24"/>
          <w:szCs w:val="24"/>
          <w:lang w:val="en-US"/>
        </w:rPr>
        <w:t>student_name</w:t>
      </w:r>
      <w:proofErr w:type="spellEnd"/>
      <w:r w:rsidRPr="00B9017F">
        <w:rPr>
          <w:rStyle w:val="CdigoHTML"/>
          <w:color w:val="313131"/>
          <w:sz w:val="24"/>
          <w:szCs w:val="24"/>
          <w:lang w:val="en-US"/>
        </w:rPr>
        <w:t>[-1]</w:t>
      </w:r>
    </w:p>
    <w:p w14:paraId="37AB1D3D" w14:textId="77777777" w:rsidR="00B9017F" w:rsidRPr="00B9017F" w:rsidRDefault="00B9017F" w:rsidP="00B9017F">
      <w:pPr>
        <w:pStyle w:val="Ttulo2"/>
        <w:shd w:val="clear" w:color="auto" w:fill="FFFFFF"/>
        <w:spacing w:before="0" w:beforeAutospacing="0" w:after="225" w:afterAutospacing="0" w:line="288" w:lineRule="atLeast"/>
        <w:jc w:val="both"/>
        <w:rPr>
          <w:rFonts w:ascii="Helvetica" w:hAnsi="Helvetica" w:cs="Helvetica"/>
          <w:b w:val="0"/>
          <w:bCs w:val="0"/>
          <w:color w:val="646464"/>
          <w:spacing w:val="15"/>
          <w:sz w:val="24"/>
          <w:szCs w:val="24"/>
          <w:lang w:val="en-US"/>
        </w:rPr>
      </w:pPr>
      <w:r w:rsidRPr="00B9017F">
        <w:rPr>
          <w:rFonts w:ascii="Helvetica" w:hAnsi="Helvetica" w:cs="Helvetica"/>
          <w:b w:val="0"/>
          <w:bCs w:val="0"/>
          <w:color w:val="646464"/>
          <w:spacing w:val="15"/>
          <w:sz w:val="24"/>
          <w:szCs w:val="24"/>
          <w:lang w:val="en-US"/>
        </w:rPr>
        <w:t>Examples</w:t>
      </w:r>
    </w:p>
    <w:p w14:paraId="3A8D70AC" w14:textId="77777777" w:rsidR="00B9017F" w:rsidRPr="00B9017F" w:rsidRDefault="00B9017F" w:rsidP="00B9017F">
      <w:pPr>
        <w:pStyle w:val="Ttulo4"/>
        <w:shd w:val="clear" w:color="auto" w:fill="FFFFFF"/>
        <w:spacing w:before="0" w:after="150" w:line="336" w:lineRule="atLeast"/>
        <w:jc w:val="both"/>
        <w:rPr>
          <w:rFonts w:ascii="Helvetica" w:hAnsi="Helvetica" w:cs="Helvetica"/>
          <w:b/>
          <w:bCs/>
          <w:color w:val="313131"/>
          <w:sz w:val="24"/>
          <w:szCs w:val="24"/>
          <w:lang w:val="en-US"/>
        </w:rPr>
      </w:pPr>
      <w:r w:rsidRPr="00B9017F">
        <w:rPr>
          <w:rFonts w:ascii="Helvetica" w:hAnsi="Helvetica" w:cs="Helvetica"/>
          <w:color w:val="313131"/>
          <w:sz w:val="24"/>
          <w:szCs w:val="24"/>
          <w:lang w:val="en-US"/>
        </w:rPr>
        <w:t>access the last character with the -1 index</w:t>
      </w:r>
    </w:p>
    <w:p w14:paraId="5F284336" w14:textId="77777777" w:rsidR="00B9017F" w:rsidRPr="00B9017F" w:rsidRDefault="00B9017F" w:rsidP="00B9017F">
      <w:pPr>
        <w:pStyle w:val="NormalWeb"/>
        <w:shd w:val="clear" w:color="auto" w:fill="FFFFFF"/>
        <w:spacing w:before="0" w:beforeAutospacing="0" w:after="340" w:afterAutospacing="0"/>
        <w:jc w:val="both"/>
        <w:rPr>
          <w:rFonts w:ascii="Helvetica" w:hAnsi="Helvetica" w:cs="Helvetica"/>
          <w:color w:val="313131"/>
          <w:lang w:val="en-US"/>
        </w:rPr>
      </w:pPr>
      <w:r w:rsidRPr="00B9017F">
        <w:rPr>
          <w:rFonts w:ascii="Helvetica" w:hAnsi="Helvetica" w:cs="Helvetica"/>
          <w:color w:val="313131"/>
          <w:lang w:val="en-US"/>
        </w:rPr>
        <w:t>negative index counts back from the last character in a string</w:t>
      </w:r>
    </w:p>
    <w:p w14:paraId="26A74875" w14:textId="77777777" w:rsidR="00B9017F" w:rsidRPr="00B9017F" w:rsidRDefault="00B9017F" w:rsidP="00B9017F">
      <w:pPr>
        <w:pStyle w:val="HTMLconformatoprevio"/>
        <w:shd w:val="clear" w:color="auto" w:fill="FFFFFF"/>
        <w:spacing w:before="240" w:after="240" w:line="336" w:lineRule="atLeast"/>
        <w:jc w:val="both"/>
        <w:rPr>
          <w:rStyle w:val="CdigoHTML"/>
          <w:color w:val="313131"/>
          <w:sz w:val="24"/>
          <w:szCs w:val="24"/>
          <w:lang w:val="en-US"/>
        </w:rPr>
      </w:pPr>
      <w:r w:rsidRPr="00B9017F">
        <w:rPr>
          <w:rStyle w:val="CdigoHTML"/>
          <w:color w:val="313131"/>
          <w:sz w:val="24"/>
          <w:szCs w:val="24"/>
          <w:lang w:val="en-US"/>
        </w:rPr>
        <w:t># [ ] review and run example</w:t>
      </w:r>
    </w:p>
    <w:p w14:paraId="7A93822C" w14:textId="77777777" w:rsidR="00B9017F" w:rsidRPr="00B9017F" w:rsidRDefault="00B9017F" w:rsidP="00B9017F">
      <w:pPr>
        <w:pStyle w:val="HTMLconformatoprevio"/>
        <w:shd w:val="clear" w:color="auto" w:fill="FFFFFF"/>
        <w:spacing w:before="240" w:after="240" w:line="336" w:lineRule="atLeast"/>
        <w:jc w:val="both"/>
        <w:rPr>
          <w:rStyle w:val="CdigoHTML"/>
          <w:color w:val="313131"/>
          <w:sz w:val="24"/>
          <w:szCs w:val="24"/>
          <w:lang w:val="en-US"/>
        </w:rPr>
      </w:pPr>
      <w:proofErr w:type="spellStart"/>
      <w:r w:rsidRPr="00B9017F">
        <w:rPr>
          <w:rStyle w:val="CdigoHTML"/>
          <w:color w:val="313131"/>
          <w:sz w:val="24"/>
          <w:szCs w:val="24"/>
          <w:lang w:val="en-US"/>
        </w:rPr>
        <w:t>student_name</w:t>
      </w:r>
      <w:proofErr w:type="spellEnd"/>
      <w:r w:rsidRPr="00B9017F">
        <w:rPr>
          <w:rStyle w:val="CdigoHTML"/>
          <w:color w:val="313131"/>
          <w:sz w:val="24"/>
          <w:szCs w:val="24"/>
          <w:lang w:val="en-US"/>
        </w:rPr>
        <w:t xml:space="preserve"> = "Joana"</w:t>
      </w:r>
    </w:p>
    <w:p w14:paraId="07F5D1BE" w14:textId="77777777" w:rsidR="00B9017F" w:rsidRPr="00B9017F" w:rsidRDefault="00B9017F" w:rsidP="00B9017F">
      <w:pPr>
        <w:pStyle w:val="HTMLconformatoprevio"/>
        <w:shd w:val="clear" w:color="auto" w:fill="FFFFFF"/>
        <w:spacing w:before="240" w:after="240" w:line="336" w:lineRule="atLeast"/>
        <w:jc w:val="both"/>
        <w:rPr>
          <w:rStyle w:val="CdigoHTML"/>
          <w:color w:val="313131"/>
          <w:sz w:val="24"/>
          <w:szCs w:val="24"/>
          <w:lang w:val="en-US"/>
        </w:rPr>
      </w:pPr>
    </w:p>
    <w:p w14:paraId="7C7C0DF5" w14:textId="77777777" w:rsidR="00B9017F" w:rsidRPr="00B9017F" w:rsidRDefault="00B9017F" w:rsidP="00B9017F">
      <w:pPr>
        <w:pStyle w:val="HTMLconformatoprevio"/>
        <w:shd w:val="clear" w:color="auto" w:fill="FFFFFF"/>
        <w:spacing w:before="240" w:after="240" w:line="336" w:lineRule="atLeast"/>
        <w:jc w:val="both"/>
        <w:rPr>
          <w:rStyle w:val="CdigoHTML"/>
          <w:color w:val="313131"/>
          <w:sz w:val="24"/>
          <w:szCs w:val="24"/>
          <w:lang w:val="en-US"/>
        </w:rPr>
      </w:pPr>
      <w:r w:rsidRPr="00B9017F">
        <w:rPr>
          <w:rStyle w:val="CdigoHTML"/>
          <w:color w:val="313131"/>
          <w:sz w:val="24"/>
          <w:szCs w:val="24"/>
          <w:lang w:val="en-US"/>
        </w:rPr>
        <w:t># get last letter</w:t>
      </w:r>
    </w:p>
    <w:p w14:paraId="3E306917" w14:textId="77777777" w:rsidR="00B9017F" w:rsidRPr="00B9017F" w:rsidRDefault="00B9017F" w:rsidP="00B9017F">
      <w:pPr>
        <w:pStyle w:val="HTMLconformatoprevio"/>
        <w:shd w:val="clear" w:color="auto" w:fill="FFFFFF"/>
        <w:spacing w:before="240" w:after="240" w:line="336" w:lineRule="atLeast"/>
        <w:jc w:val="both"/>
        <w:rPr>
          <w:rStyle w:val="CdigoHTML"/>
          <w:color w:val="313131"/>
          <w:sz w:val="24"/>
          <w:szCs w:val="24"/>
          <w:lang w:val="en-US"/>
        </w:rPr>
      </w:pPr>
      <w:proofErr w:type="spellStart"/>
      <w:r w:rsidRPr="00B9017F">
        <w:rPr>
          <w:rStyle w:val="CdigoHTML"/>
          <w:color w:val="313131"/>
          <w:sz w:val="24"/>
          <w:szCs w:val="24"/>
          <w:lang w:val="en-US"/>
        </w:rPr>
        <w:t>end_letter</w:t>
      </w:r>
      <w:proofErr w:type="spellEnd"/>
      <w:r w:rsidRPr="00B9017F">
        <w:rPr>
          <w:rStyle w:val="CdigoHTML"/>
          <w:color w:val="313131"/>
          <w:sz w:val="24"/>
          <w:szCs w:val="24"/>
          <w:lang w:val="en-US"/>
        </w:rPr>
        <w:t xml:space="preserve"> = </w:t>
      </w:r>
      <w:proofErr w:type="spellStart"/>
      <w:r w:rsidRPr="00B9017F">
        <w:rPr>
          <w:rStyle w:val="CdigoHTML"/>
          <w:color w:val="313131"/>
          <w:sz w:val="24"/>
          <w:szCs w:val="24"/>
          <w:lang w:val="en-US"/>
        </w:rPr>
        <w:t>student_name</w:t>
      </w:r>
      <w:proofErr w:type="spellEnd"/>
      <w:r w:rsidRPr="00B9017F">
        <w:rPr>
          <w:rStyle w:val="CdigoHTML"/>
          <w:color w:val="313131"/>
          <w:sz w:val="24"/>
          <w:szCs w:val="24"/>
          <w:lang w:val="en-US"/>
        </w:rPr>
        <w:t>[-1]</w:t>
      </w:r>
    </w:p>
    <w:p w14:paraId="623C5F36" w14:textId="77777777" w:rsidR="00B9017F" w:rsidRPr="00B9017F" w:rsidRDefault="00B9017F" w:rsidP="00B9017F">
      <w:pPr>
        <w:pStyle w:val="HTMLconformatoprevio"/>
        <w:shd w:val="clear" w:color="auto" w:fill="FFFFFF"/>
        <w:spacing w:before="240" w:after="240" w:line="336" w:lineRule="atLeast"/>
        <w:jc w:val="both"/>
        <w:rPr>
          <w:rStyle w:val="CdigoHTML"/>
          <w:color w:val="313131"/>
          <w:sz w:val="24"/>
          <w:szCs w:val="24"/>
          <w:lang w:val="en-US"/>
        </w:rPr>
      </w:pPr>
      <w:r w:rsidRPr="00B9017F">
        <w:rPr>
          <w:rStyle w:val="CdigoHTML"/>
          <w:color w:val="313131"/>
          <w:sz w:val="24"/>
          <w:szCs w:val="24"/>
          <w:lang w:val="en-US"/>
        </w:rPr>
        <w:t>print(</w:t>
      </w:r>
      <w:proofErr w:type="spellStart"/>
      <w:r w:rsidRPr="00B9017F">
        <w:rPr>
          <w:rStyle w:val="CdigoHTML"/>
          <w:color w:val="313131"/>
          <w:sz w:val="24"/>
          <w:szCs w:val="24"/>
          <w:lang w:val="en-US"/>
        </w:rPr>
        <w:t>student_name,"ends</w:t>
      </w:r>
      <w:proofErr w:type="spellEnd"/>
      <w:r w:rsidRPr="00B9017F">
        <w:rPr>
          <w:rStyle w:val="CdigoHTML"/>
          <w:color w:val="313131"/>
          <w:sz w:val="24"/>
          <w:szCs w:val="24"/>
          <w:lang w:val="en-US"/>
        </w:rPr>
        <w:t xml:space="preserve"> with", "'" + </w:t>
      </w:r>
      <w:proofErr w:type="spellStart"/>
      <w:r w:rsidRPr="00B9017F">
        <w:rPr>
          <w:rStyle w:val="CdigoHTML"/>
          <w:color w:val="313131"/>
          <w:sz w:val="24"/>
          <w:szCs w:val="24"/>
          <w:lang w:val="en-US"/>
        </w:rPr>
        <w:t>end_letter</w:t>
      </w:r>
      <w:proofErr w:type="spellEnd"/>
      <w:r w:rsidRPr="00B9017F">
        <w:rPr>
          <w:rStyle w:val="CdigoHTML"/>
          <w:color w:val="313131"/>
          <w:sz w:val="24"/>
          <w:szCs w:val="24"/>
          <w:lang w:val="en-US"/>
        </w:rPr>
        <w:t xml:space="preserve"> + "'")</w:t>
      </w:r>
    </w:p>
    <w:p w14:paraId="411D7BE0" w14:textId="77777777" w:rsidR="00B9017F" w:rsidRPr="00B9017F" w:rsidRDefault="00B9017F" w:rsidP="00B9017F">
      <w:pPr>
        <w:pStyle w:val="HTMLconformatoprevio"/>
        <w:shd w:val="clear" w:color="auto" w:fill="FFFFFF"/>
        <w:spacing w:before="240" w:after="240" w:line="336" w:lineRule="atLeast"/>
        <w:jc w:val="both"/>
        <w:rPr>
          <w:rStyle w:val="CdigoHTML"/>
          <w:color w:val="313131"/>
          <w:sz w:val="24"/>
          <w:szCs w:val="24"/>
          <w:lang w:val="en-US"/>
        </w:rPr>
      </w:pPr>
      <w:r w:rsidRPr="00B9017F">
        <w:rPr>
          <w:rStyle w:val="CdigoHTML"/>
          <w:color w:val="313131"/>
          <w:sz w:val="24"/>
          <w:szCs w:val="24"/>
          <w:lang w:val="en-US"/>
        </w:rPr>
        <w:t># [ ] review and run example</w:t>
      </w:r>
    </w:p>
    <w:p w14:paraId="23261160" w14:textId="77777777" w:rsidR="00B9017F" w:rsidRPr="00B9017F" w:rsidRDefault="00B9017F" w:rsidP="00B9017F">
      <w:pPr>
        <w:pStyle w:val="HTMLconformatoprevio"/>
        <w:shd w:val="clear" w:color="auto" w:fill="FFFFFF"/>
        <w:spacing w:before="240" w:after="240" w:line="336" w:lineRule="atLeast"/>
        <w:jc w:val="both"/>
        <w:rPr>
          <w:rStyle w:val="CdigoHTML"/>
          <w:color w:val="313131"/>
          <w:sz w:val="24"/>
          <w:szCs w:val="24"/>
          <w:lang w:val="en-US"/>
        </w:rPr>
      </w:pPr>
      <w:r w:rsidRPr="00B9017F">
        <w:rPr>
          <w:rStyle w:val="CdigoHTML"/>
          <w:color w:val="313131"/>
          <w:sz w:val="24"/>
          <w:szCs w:val="24"/>
          <w:lang w:val="en-US"/>
        </w:rPr>
        <w:t># get second to last letter</w:t>
      </w:r>
    </w:p>
    <w:p w14:paraId="067550EB" w14:textId="77777777" w:rsidR="00B9017F" w:rsidRPr="00B9017F" w:rsidRDefault="00B9017F" w:rsidP="00B9017F">
      <w:pPr>
        <w:pStyle w:val="HTMLconformatoprevio"/>
        <w:shd w:val="clear" w:color="auto" w:fill="FFFFFF"/>
        <w:spacing w:before="240" w:after="240" w:line="336" w:lineRule="atLeast"/>
        <w:jc w:val="both"/>
        <w:rPr>
          <w:rStyle w:val="CdigoHTML"/>
          <w:color w:val="313131"/>
          <w:sz w:val="24"/>
          <w:szCs w:val="24"/>
          <w:lang w:val="en-US"/>
        </w:rPr>
      </w:pPr>
      <w:proofErr w:type="spellStart"/>
      <w:r w:rsidRPr="00B9017F">
        <w:rPr>
          <w:rStyle w:val="CdigoHTML"/>
          <w:color w:val="313131"/>
          <w:sz w:val="24"/>
          <w:szCs w:val="24"/>
          <w:lang w:val="en-US"/>
        </w:rPr>
        <w:t>second_last_letter</w:t>
      </w:r>
      <w:proofErr w:type="spellEnd"/>
      <w:r w:rsidRPr="00B9017F">
        <w:rPr>
          <w:rStyle w:val="CdigoHTML"/>
          <w:color w:val="313131"/>
          <w:sz w:val="24"/>
          <w:szCs w:val="24"/>
          <w:lang w:val="en-US"/>
        </w:rPr>
        <w:t xml:space="preserve"> = </w:t>
      </w:r>
      <w:proofErr w:type="spellStart"/>
      <w:r w:rsidRPr="00B9017F">
        <w:rPr>
          <w:rStyle w:val="CdigoHTML"/>
          <w:color w:val="313131"/>
          <w:sz w:val="24"/>
          <w:szCs w:val="24"/>
          <w:lang w:val="en-US"/>
        </w:rPr>
        <w:t>student_name</w:t>
      </w:r>
      <w:proofErr w:type="spellEnd"/>
      <w:r w:rsidRPr="00B9017F">
        <w:rPr>
          <w:rStyle w:val="CdigoHTML"/>
          <w:color w:val="313131"/>
          <w:sz w:val="24"/>
          <w:szCs w:val="24"/>
          <w:lang w:val="en-US"/>
        </w:rPr>
        <w:t>[-2]</w:t>
      </w:r>
    </w:p>
    <w:p w14:paraId="5DADEDF5" w14:textId="77777777" w:rsidR="00B9017F" w:rsidRPr="00B9017F" w:rsidRDefault="00B9017F" w:rsidP="00B9017F">
      <w:pPr>
        <w:pStyle w:val="HTMLconformatoprevio"/>
        <w:shd w:val="clear" w:color="auto" w:fill="FFFFFF"/>
        <w:spacing w:before="240" w:after="240" w:line="336" w:lineRule="atLeast"/>
        <w:jc w:val="both"/>
        <w:rPr>
          <w:rStyle w:val="CdigoHTML"/>
          <w:color w:val="313131"/>
          <w:sz w:val="24"/>
          <w:szCs w:val="24"/>
          <w:lang w:val="en-US"/>
        </w:rPr>
      </w:pPr>
      <w:r w:rsidRPr="00B9017F">
        <w:rPr>
          <w:rStyle w:val="CdigoHTML"/>
          <w:color w:val="313131"/>
          <w:sz w:val="24"/>
          <w:szCs w:val="24"/>
          <w:lang w:val="en-US"/>
        </w:rPr>
        <w:lastRenderedPageBreak/>
        <w:t>print(</w:t>
      </w:r>
      <w:proofErr w:type="spellStart"/>
      <w:r w:rsidRPr="00B9017F">
        <w:rPr>
          <w:rStyle w:val="CdigoHTML"/>
          <w:color w:val="313131"/>
          <w:sz w:val="24"/>
          <w:szCs w:val="24"/>
          <w:lang w:val="en-US"/>
        </w:rPr>
        <w:t>student_name,"has</w:t>
      </w:r>
      <w:proofErr w:type="spellEnd"/>
      <w:r w:rsidRPr="00B9017F">
        <w:rPr>
          <w:rStyle w:val="CdigoHTML"/>
          <w:color w:val="313131"/>
          <w:sz w:val="24"/>
          <w:szCs w:val="24"/>
          <w:lang w:val="en-US"/>
        </w:rPr>
        <w:t xml:space="preserve"> 2nd to last letter of", "'" + </w:t>
      </w:r>
      <w:proofErr w:type="spellStart"/>
      <w:r w:rsidRPr="00B9017F">
        <w:rPr>
          <w:rStyle w:val="CdigoHTML"/>
          <w:color w:val="313131"/>
          <w:sz w:val="24"/>
          <w:szCs w:val="24"/>
          <w:lang w:val="en-US"/>
        </w:rPr>
        <w:t>second_last_letter</w:t>
      </w:r>
      <w:proofErr w:type="spellEnd"/>
      <w:r w:rsidRPr="00B9017F">
        <w:rPr>
          <w:rStyle w:val="CdigoHTML"/>
          <w:color w:val="313131"/>
          <w:sz w:val="24"/>
          <w:szCs w:val="24"/>
          <w:lang w:val="en-US"/>
        </w:rPr>
        <w:t xml:space="preserve"> + "'")</w:t>
      </w:r>
    </w:p>
    <w:p w14:paraId="748EBEBF" w14:textId="77777777" w:rsidR="00B9017F" w:rsidRPr="00B9017F" w:rsidRDefault="00B9017F" w:rsidP="00B9017F">
      <w:pPr>
        <w:pStyle w:val="HTMLconformatoprevio"/>
        <w:shd w:val="clear" w:color="auto" w:fill="FFFFFF"/>
        <w:spacing w:before="240" w:after="240" w:line="336" w:lineRule="atLeast"/>
        <w:jc w:val="both"/>
        <w:rPr>
          <w:rStyle w:val="CdigoHTML"/>
          <w:color w:val="313131"/>
          <w:sz w:val="24"/>
          <w:szCs w:val="24"/>
          <w:lang w:val="en-US"/>
        </w:rPr>
      </w:pPr>
      <w:r w:rsidRPr="00B9017F">
        <w:rPr>
          <w:rStyle w:val="CdigoHTML"/>
          <w:color w:val="313131"/>
          <w:sz w:val="24"/>
          <w:szCs w:val="24"/>
          <w:lang w:val="en-US"/>
        </w:rPr>
        <w:t># [ ] review and run example</w:t>
      </w:r>
    </w:p>
    <w:p w14:paraId="23389110" w14:textId="77777777" w:rsidR="00B9017F" w:rsidRPr="00B9017F" w:rsidRDefault="00B9017F" w:rsidP="00B9017F">
      <w:pPr>
        <w:pStyle w:val="HTMLconformatoprevio"/>
        <w:shd w:val="clear" w:color="auto" w:fill="FFFFFF"/>
        <w:spacing w:before="240" w:after="240" w:line="336" w:lineRule="atLeast"/>
        <w:jc w:val="both"/>
        <w:rPr>
          <w:rStyle w:val="CdigoHTML"/>
          <w:color w:val="313131"/>
          <w:sz w:val="24"/>
          <w:szCs w:val="24"/>
          <w:lang w:val="en-US"/>
        </w:rPr>
      </w:pPr>
      <w:r w:rsidRPr="00B9017F">
        <w:rPr>
          <w:rStyle w:val="CdigoHTML"/>
          <w:color w:val="313131"/>
          <w:sz w:val="24"/>
          <w:szCs w:val="24"/>
          <w:lang w:val="en-US"/>
        </w:rPr>
        <w:t># you can get to the same letter with index counting + or -</w:t>
      </w:r>
    </w:p>
    <w:p w14:paraId="4C21C709" w14:textId="77777777" w:rsidR="00B9017F" w:rsidRPr="00B9017F" w:rsidRDefault="00B9017F" w:rsidP="00B9017F">
      <w:pPr>
        <w:pStyle w:val="HTMLconformatoprevio"/>
        <w:shd w:val="clear" w:color="auto" w:fill="FFFFFF"/>
        <w:spacing w:before="240" w:after="240" w:line="336" w:lineRule="atLeast"/>
        <w:jc w:val="both"/>
        <w:rPr>
          <w:rStyle w:val="CdigoHTML"/>
          <w:color w:val="313131"/>
          <w:sz w:val="24"/>
          <w:szCs w:val="24"/>
          <w:lang w:val="en-US"/>
        </w:rPr>
      </w:pPr>
      <w:r w:rsidRPr="00B9017F">
        <w:rPr>
          <w:rStyle w:val="CdigoHTML"/>
          <w:color w:val="313131"/>
          <w:sz w:val="24"/>
          <w:szCs w:val="24"/>
          <w:lang w:val="en-US"/>
        </w:rPr>
        <w:t xml:space="preserve">print("for", </w:t>
      </w:r>
      <w:proofErr w:type="spellStart"/>
      <w:r w:rsidRPr="00B9017F">
        <w:rPr>
          <w:rStyle w:val="CdigoHTML"/>
          <w:color w:val="313131"/>
          <w:sz w:val="24"/>
          <w:szCs w:val="24"/>
          <w:lang w:val="en-US"/>
        </w:rPr>
        <w:t>student_name</w:t>
      </w:r>
      <w:proofErr w:type="spellEnd"/>
      <w:r w:rsidRPr="00B9017F">
        <w:rPr>
          <w:rStyle w:val="CdigoHTML"/>
          <w:color w:val="313131"/>
          <w:sz w:val="24"/>
          <w:szCs w:val="24"/>
          <w:lang w:val="en-US"/>
        </w:rPr>
        <w:t>)</w:t>
      </w:r>
    </w:p>
    <w:p w14:paraId="46DD9543" w14:textId="77777777" w:rsidR="00B9017F" w:rsidRPr="00B9017F" w:rsidRDefault="00B9017F" w:rsidP="00B9017F">
      <w:pPr>
        <w:pStyle w:val="HTMLconformatoprevio"/>
        <w:shd w:val="clear" w:color="auto" w:fill="FFFFFF"/>
        <w:spacing w:before="240" w:after="240" w:line="336" w:lineRule="atLeast"/>
        <w:jc w:val="both"/>
        <w:rPr>
          <w:rStyle w:val="CdigoHTML"/>
          <w:color w:val="313131"/>
          <w:sz w:val="24"/>
          <w:szCs w:val="24"/>
          <w:lang w:val="en-US"/>
        </w:rPr>
      </w:pPr>
      <w:r w:rsidRPr="00B9017F">
        <w:rPr>
          <w:rStyle w:val="CdigoHTML"/>
          <w:color w:val="313131"/>
          <w:sz w:val="24"/>
          <w:szCs w:val="24"/>
          <w:lang w:val="en-US"/>
        </w:rPr>
        <w:t xml:space="preserve">print("index 3 =", "'" + </w:t>
      </w:r>
      <w:proofErr w:type="spellStart"/>
      <w:r w:rsidRPr="00B9017F">
        <w:rPr>
          <w:rStyle w:val="CdigoHTML"/>
          <w:color w:val="313131"/>
          <w:sz w:val="24"/>
          <w:szCs w:val="24"/>
          <w:lang w:val="en-US"/>
        </w:rPr>
        <w:t>student_name</w:t>
      </w:r>
      <w:proofErr w:type="spellEnd"/>
      <w:r w:rsidRPr="00B9017F">
        <w:rPr>
          <w:rStyle w:val="CdigoHTML"/>
          <w:color w:val="313131"/>
          <w:sz w:val="24"/>
          <w:szCs w:val="24"/>
          <w:lang w:val="en-US"/>
        </w:rPr>
        <w:t>[3] + "'")</w:t>
      </w:r>
    </w:p>
    <w:p w14:paraId="3DB401E2" w14:textId="1DF22629" w:rsidR="00B9017F" w:rsidRDefault="00B9017F" w:rsidP="00B9017F">
      <w:pPr>
        <w:pStyle w:val="HTMLconformatoprevio"/>
        <w:shd w:val="clear" w:color="auto" w:fill="FFFFFF"/>
        <w:spacing w:before="240" w:after="240" w:line="336" w:lineRule="atLeast"/>
        <w:jc w:val="both"/>
        <w:rPr>
          <w:rStyle w:val="CdigoHTML"/>
          <w:color w:val="313131"/>
          <w:sz w:val="24"/>
          <w:szCs w:val="24"/>
          <w:lang w:val="en-US"/>
        </w:rPr>
      </w:pPr>
      <w:r w:rsidRPr="00B9017F">
        <w:rPr>
          <w:rStyle w:val="CdigoHTML"/>
          <w:color w:val="313131"/>
          <w:sz w:val="24"/>
          <w:szCs w:val="24"/>
          <w:lang w:val="en-US"/>
        </w:rPr>
        <w:t xml:space="preserve">print("index -2 =","'" + </w:t>
      </w:r>
      <w:proofErr w:type="spellStart"/>
      <w:r w:rsidRPr="00B9017F">
        <w:rPr>
          <w:rStyle w:val="CdigoHTML"/>
          <w:color w:val="313131"/>
          <w:sz w:val="24"/>
          <w:szCs w:val="24"/>
          <w:lang w:val="en-US"/>
        </w:rPr>
        <w:t>student_name</w:t>
      </w:r>
      <w:proofErr w:type="spellEnd"/>
      <w:r w:rsidRPr="00B9017F">
        <w:rPr>
          <w:rStyle w:val="CdigoHTML"/>
          <w:color w:val="313131"/>
          <w:sz w:val="24"/>
          <w:szCs w:val="24"/>
          <w:lang w:val="en-US"/>
        </w:rPr>
        <w:t>[-2] + "'")</w:t>
      </w:r>
    </w:p>
    <w:p w14:paraId="6DAEA252" w14:textId="77777777" w:rsidR="003D624B" w:rsidRPr="00B9017F" w:rsidRDefault="003D624B" w:rsidP="00B9017F">
      <w:pPr>
        <w:pStyle w:val="HTMLconformatoprevio"/>
        <w:shd w:val="clear" w:color="auto" w:fill="FFFFFF"/>
        <w:spacing w:before="240" w:after="240" w:line="336" w:lineRule="atLeast"/>
        <w:jc w:val="both"/>
        <w:rPr>
          <w:rStyle w:val="CdigoHTML"/>
          <w:color w:val="313131"/>
          <w:sz w:val="24"/>
          <w:szCs w:val="24"/>
          <w:lang w:val="en-US"/>
        </w:rPr>
      </w:pPr>
    </w:p>
    <w:p w14:paraId="3DB90D13" w14:textId="77777777" w:rsidR="00B9017F" w:rsidRPr="006C30DC" w:rsidRDefault="00B9017F" w:rsidP="00B9017F">
      <w:pPr>
        <w:pStyle w:val="Ttulo2"/>
        <w:shd w:val="clear" w:color="auto" w:fill="FFFFFF"/>
        <w:spacing w:before="0" w:beforeAutospacing="0" w:after="225" w:afterAutospacing="0" w:line="288" w:lineRule="atLeast"/>
        <w:jc w:val="both"/>
        <w:rPr>
          <w:rFonts w:ascii="Helvetica" w:hAnsi="Helvetica" w:cs="Helvetica"/>
          <w:b w:val="0"/>
          <w:bCs w:val="0"/>
          <w:color w:val="646464"/>
          <w:spacing w:val="15"/>
          <w:sz w:val="24"/>
          <w:szCs w:val="24"/>
          <w:lang w:val="en-US"/>
        </w:rPr>
      </w:pPr>
      <w:r w:rsidRPr="006C30DC">
        <w:rPr>
          <w:rFonts w:ascii="Helvetica" w:hAnsi="Helvetica" w:cs="Helvetica"/>
          <w:b w:val="0"/>
          <w:bCs w:val="0"/>
          <w:color w:val="646464"/>
          <w:spacing w:val="15"/>
          <w:sz w:val="24"/>
          <w:szCs w:val="24"/>
          <w:lang w:val="en-US"/>
        </w:rPr>
        <w:t>Task 2</w:t>
      </w:r>
    </w:p>
    <w:p w14:paraId="7F3760CC" w14:textId="77777777" w:rsidR="00B9017F" w:rsidRPr="00B9017F" w:rsidRDefault="00B9017F" w:rsidP="00B9017F">
      <w:pPr>
        <w:pStyle w:val="HTMLconformatoprevio"/>
        <w:shd w:val="clear" w:color="auto" w:fill="FFFFFF"/>
        <w:spacing w:before="240" w:after="240" w:line="336" w:lineRule="atLeast"/>
        <w:jc w:val="both"/>
        <w:rPr>
          <w:rStyle w:val="CdigoHTML"/>
          <w:color w:val="313131"/>
          <w:sz w:val="24"/>
          <w:szCs w:val="24"/>
          <w:lang w:val="en-US"/>
        </w:rPr>
      </w:pPr>
      <w:r w:rsidRPr="00B9017F">
        <w:rPr>
          <w:rStyle w:val="CdigoHTML"/>
          <w:color w:val="313131"/>
          <w:sz w:val="24"/>
          <w:szCs w:val="24"/>
          <w:lang w:val="en-US"/>
        </w:rPr>
        <w:t xml:space="preserve"># [ ] assign a string 5 or more letters long to the variable: </w:t>
      </w:r>
      <w:proofErr w:type="spellStart"/>
      <w:r w:rsidRPr="00B9017F">
        <w:rPr>
          <w:rStyle w:val="CdigoHTML"/>
          <w:color w:val="313131"/>
          <w:sz w:val="24"/>
          <w:szCs w:val="24"/>
          <w:lang w:val="en-US"/>
        </w:rPr>
        <w:t>street_name</w:t>
      </w:r>
      <w:proofErr w:type="spellEnd"/>
    </w:p>
    <w:p w14:paraId="0A897C95" w14:textId="77777777" w:rsidR="00B9017F" w:rsidRPr="00B9017F" w:rsidRDefault="00B9017F" w:rsidP="00B9017F">
      <w:pPr>
        <w:pStyle w:val="HTMLconformatoprevio"/>
        <w:shd w:val="clear" w:color="auto" w:fill="FFFFFF"/>
        <w:spacing w:before="240" w:after="240" w:line="336" w:lineRule="atLeast"/>
        <w:jc w:val="both"/>
        <w:rPr>
          <w:rStyle w:val="CdigoHTML"/>
          <w:color w:val="313131"/>
          <w:sz w:val="24"/>
          <w:szCs w:val="24"/>
          <w:lang w:val="en-US"/>
        </w:rPr>
      </w:pPr>
      <w:r w:rsidRPr="00B9017F">
        <w:rPr>
          <w:rStyle w:val="CdigoHTML"/>
          <w:color w:val="313131"/>
          <w:sz w:val="24"/>
          <w:szCs w:val="24"/>
          <w:lang w:val="en-US"/>
        </w:rPr>
        <w:t xml:space="preserve"># [ ] print the last 3 characters of </w:t>
      </w:r>
      <w:proofErr w:type="spellStart"/>
      <w:r w:rsidRPr="00B9017F">
        <w:rPr>
          <w:rStyle w:val="CdigoHTML"/>
          <w:color w:val="313131"/>
          <w:sz w:val="24"/>
          <w:szCs w:val="24"/>
          <w:lang w:val="en-US"/>
        </w:rPr>
        <w:t>street_name</w:t>
      </w:r>
      <w:proofErr w:type="spellEnd"/>
    </w:p>
    <w:p w14:paraId="577D0704" w14:textId="77777777" w:rsidR="00B9017F" w:rsidRPr="00B9017F" w:rsidRDefault="00B9017F" w:rsidP="00B9017F">
      <w:pPr>
        <w:pStyle w:val="HTMLconformatoprevio"/>
        <w:shd w:val="clear" w:color="auto" w:fill="FFFFFF"/>
        <w:spacing w:before="240" w:after="240" w:line="336" w:lineRule="atLeast"/>
        <w:jc w:val="both"/>
        <w:rPr>
          <w:rStyle w:val="CdigoHTML"/>
          <w:color w:val="313131"/>
          <w:sz w:val="24"/>
          <w:szCs w:val="24"/>
          <w:lang w:val="en-US"/>
        </w:rPr>
      </w:pPr>
      <w:r w:rsidRPr="00B9017F">
        <w:rPr>
          <w:rStyle w:val="CdigoHTML"/>
          <w:color w:val="313131"/>
          <w:sz w:val="24"/>
          <w:szCs w:val="24"/>
          <w:lang w:val="en-US"/>
        </w:rPr>
        <w:t xml:space="preserve"># [ ] create and assign string variable: </w:t>
      </w:r>
      <w:proofErr w:type="spellStart"/>
      <w:r w:rsidRPr="00B9017F">
        <w:rPr>
          <w:rStyle w:val="CdigoHTML"/>
          <w:color w:val="313131"/>
          <w:sz w:val="24"/>
          <w:szCs w:val="24"/>
          <w:lang w:val="en-US"/>
        </w:rPr>
        <w:t>first_name</w:t>
      </w:r>
      <w:proofErr w:type="spellEnd"/>
    </w:p>
    <w:p w14:paraId="728308B4" w14:textId="50D0D240" w:rsidR="00B9017F" w:rsidRDefault="00B9017F" w:rsidP="00B9017F">
      <w:pPr>
        <w:pStyle w:val="HTMLconformatoprevio"/>
        <w:shd w:val="clear" w:color="auto" w:fill="FFFFFF"/>
        <w:spacing w:before="240" w:after="240" w:line="336" w:lineRule="atLeast"/>
        <w:jc w:val="both"/>
        <w:rPr>
          <w:rStyle w:val="CdigoHTML"/>
          <w:color w:val="313131"/>
          <w:sz w:val="24"/>
          <w:szCs w:val="24"/>
          <w:lang w:val="en-US"/>
        </w:rPr>
      </w:pPr>
      <w:r w:rsidRPr="00B9017F">
        <w:rPr>
          <w:rStyle w:val="CdigoHTML"/>
          <w:color w:val="313131"/>
          <w:sz w:val="24"/>
          <w:szCs w:val="24"/>
          <w:lang w:val="en-US"/>
        </w:rPr>
        <w:t># [ ] print the first and last letters of name</w:t>
      </w:r>
    </w:p>
    <w:p w14:paraId="761EB5C4" w14:textId="46D7280B" w:rsidR="003D624B" w:rsidRPr="00B9017F" w:rsidRDefault="003D624B" w:rsidP="00B9017F">
      <w:pPr>
        <w:pStyle w:val="HTMLconformatoprevio"/>
        <w:shd w:val="clear" w:color="auto" w:fill="FFFFFF"/>
        <w:spacing w:before="240" w:after="240" w:line="336" w:lineRule="atLeast"/>
        <w:jc w:val="both"/>
        <w:rPr>
          <w:rStyle w:val="CdigoHTML"/>
          <w:color w:val="313131"/>
          <w:sz w:val="24"/>
          <w:szCs w:val="24"/>
          <w:lang w:val="en-US"/>
        </w:rPr>
      </w:pPr>
      <w:r>
        <w:rPr>
          <w:rStyle w:val="CdigoHTML"/>
          <w:noProof/>
          <w:color w:val="313131"/>
          <w:sz w:val="24"/>
          <w:szCs w:val="24"/>
          <w:lang w:val="en-US"/>
        </w:rPr>
        <w:drawing>
          <wp:inline distT="0" distB="0" distL="0" distR="0" wp14:anchorId="1083A1B4" wp14:editId="5314A822">
            <wp:extent cx="6491605" cy="3339547"/>
            <wp:effectExtent l="0" t="0" r="4445"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517640" cy="3352940"/>
                    </a:xfrm>
                    <a:prstGeom prst="rect">
                      <a:avLst/>
                    </a:prstGeom>
                    <a:noFill/>
                    <a:ln>
                      <a:noFill/>
                    </a:ln>
                  </pic:spPr>
                </pic:pic>
              </a:graphicData>
            </a:graphic>
          </wp:inline>
        </w:drawing>
      </w:r>
    </w:p>
    <w:p w14:paraId="6DD091F5" w14:textId="77777777" w:rsidR="003D624B" w:rsidRDefault="003D624B" w:rsidP="00B9017F">
      <w:pPr>
        <w:pStyle w:val="Ttulo2"/>
        <w:shd w:val="clear" w:color="auto" w:fill="FFFFFF"/>
        <w:spacing w:before="0" w:beforeAutospacing="0" w:after="225" w:afterAutospacing="0" w:line="288" w:lineRule="atLeast"/>
        <w:jc w:val="both"/>
        <w:rPr>
          <w:rFonts w:ascii="Helvetica" w:hAnsi="Helvetica" w:cs="Helvetica"/>
          <w:b w:val="0"/>
          <w:bCs w:val="0"/>
          <w:color w:val="646464"/>
          <w:spacing w:val="15"/>
          <w:sz w:val="24"/>
          <w:szCs w:val="24"/>
          <w:lang w:val="en-US"/>
        </w:rPr>
      </w:pPr>
    </w:p>
    <w:p w14:paraId="3C37A3CD" w14:textId="77777777" w:rsidR="003D624B" w:rsidRDefault="003D624B" w:rsidP="00B9017F">
      <w:pPr>
        <w:pStyle w:val="Ttulo2"/>
        <w:shd w:val="clear" w:color="auto" w:fill="FFFFFF"/>
        <w:spacing w:before="0" w:beforeAutospacing="0" w:after="225" w:afterAutospacing="0" w:line="288" w:lineRule="atLeast"/>
        <w:jc w:val="both"/>
        <w:rPr>
          <w:rFonts w:ascii="Helvetica" w:hAnsi="Helvetica" w:cs="Helvetica"/>
          <w:b w:val="0"/>
          <w:bCs w:val="0"/>
          <w:color w:val="646464"/>
          <w:spacing w:val="15"/>
          <w:sz w:val="24"/>
          <w:szCs w:val="24"/>
          <w:lang w:val="en-US"/>
        </w:rPr>
      </w:pPr>
    </w:p>
    <w:p w14:paraId="27F1E2F2" w14:textId="757C4A34" w:rsidR="00B9017F" w:rsidRPr="00B9017F" w:rsidRDefault="00B9017F" w:rsidP="00B9017F">
      <w:pPr>
        <w:pStyle w:val="Ttulo2"/>
        <w:shd w:val="clear" w:color="auto" w:fill="FFFFFF"/>
        <w:spacing w:before="0" w:beforeAutospacing="0" w:after="225" w:afterAutospacing="0" w:line="288" w:lineRule="atLeast"/>
        <w:jc w:val="both"/>
        <w:rPr>
          <w:rFonts w:ascii="Helvetica" w:hAnsi="Helvetica" w:cs="Helvetica"/>
          <w:b w:val="0"/>
          <w:bCs w:val="0"/>
          <w:color w:val="646464"/>
          <w:spacing w:val="15"/>
          <w:sz w:val="24"/>
          <w:szCs w:val="24"/>
          <w:lang w:val="en-US"/>
        </w:rPr>
      </w:pPr>
      <w:r w:rsidRPr="00B9017F">
        <w:rPr>
          <w:rFonts w:ascii="Helvetica" w:hAnsi="Helvetica" w:cs="Helvetica"/>
          <w:b w:val="0"/>
          <w:bCs w:val="0"/>
          <w:color w:val="646464"/>
          <w:spacing w:val="15"/>
          <w:sz w:val="24"/>
          <w:szCs w:val="24"/>
          <w:lang w:val="en-US"/>
        </w:rPr>
        <w:lastRenderedPageBreak/>
        <w:t>Task 3</w:t>
      </w:r>
    </w:p>
    <w:p w14:paraId="059C13A4" w14:textId="77777777" w:rsidR="00B9017F" w:rsidRPr="00B9017F" w:rsidRDefault="00B9017F" w:rsidP="00B9017F">
      <w:pPr>
        <w:pStyle w:val="Ttulo2"/>
        <w:shd w:val="clear" w:color="auto" w:fill="FFFFFF"/>
        <w:spacing w:before="0" w:beforeAutospacing="0" w:after="225" w:afterAutospacing="0" w:line="288" w:lineRule="atLeast"/>
        <w:jc w:val="both"/>
        <w:rPr>
          <w:rFonts w:ascii="Helvetica" w:hAnsi="Helvetica" w:cs="Helvetica"/>
          <w:b w:val="0"/>
          <w:bCs w:val="0"/>
          <w:color w:val="646464"/>
          <w:spacing w:val="15"/>
          <w:sz w:val="24"/>
          <w:szCs w:val="24"/>
          <w:lang w:val="en-US"/>
        </w:rPr>
      </w:pPr>
      <w:r w:rsidRPr="00B9017F">
        <w:rPr>
          <w:rFonts w:ascii="Helvetica" w:hAnsi="Helvetica" w:cs="Helvetica"/>
          <w:b w:val="0"/>
          <w:bCs w:val="0"/>
          <w:color w:val="646464"/>
          <w:spacing w:val="15"/>
          <w:sz w:val="24"/>
          <w:szCs w:val="24"/>
          <w:lang w:val="en-US"/>
        </w:rPr>
        <w:t>Fix the Errors</w:t>
      </w:r>
    </w:p>
    <w:p w14:paraId="4FAA371F" w14:textId="77777777" w:rsidR="00B9017F" w:rsidRPr="00B9017F" w:rsidRDefault="00B9017F" w:rsidP="00B9017F">
      <w:pPr>
        <w:pStyle w:val="HTMLconformatoprevio"/>
        <w:shd w:val="clear" w:color="auto" w:fill="FFFFFF"/>
        <w:spacing w:before="240" w:after="240" w:line="336" w:lineRule="atLeast"/>
        <w:jc w:val="both"/>
        <w:rPr>
          <w:rStyle w:val="CdigoHTML"/>
          <w:color w:val="313131"/>
          <w:sz w:val="24"/>
          <w:szCs w:val="24"/>
          <w:lang w:val="en-US"/>
        </w:rPr>
      </w:pPr>
      <w:r w:rsidRPr="00B9017F">
        <w:rPr>
          <w:rStyle w:val="CdigoHTML"/>
          <w:color w:val="313131"/>
          <w:sz w:val="24"/>
          <w:szCs w:val="24"/>
          <w:lang w:val="en-US"/>
        </w:rPr>
        <w:t># [ ] Review, Run, Fix the error using string index</w:t>
      </w:r>
    </w:p>
    <w:p w14:paraId="5011711C" w14:textId="77777777" w:rsidR="00B9017F" w:rsidRPr="00B9017F" w:rsidRDefault="00B9017F" w:rsidP="00B9017F">
      <w:pPr>
        <w:pStyle w:val="HTMLconformatoprevio"/>
        <w:shd w:val="clear" w:color="auto" w:fill="FFFFFF"/>
        <w:spacing w:before="240" w:after="240" w:line="336" w:lineRule="atLeast"/>
        <w:jc w:val="both"/>
        <w:rPr>
          <w:rStyle w:val="CdigoHTML"/>
          <w:color w:val="313131"/>
          <w:sz w:val="24"/>
          <w:szCs w:val="24"/>
          <w:lang w:val="en-US"/>
        </w:rPr>
      </w:pPr>
      <w:r w:rsidRPr="00B9017F">
        <w:rPr>
          <w:rStyle w:val="CdigoHTML"/>
          <w:color w:val="313131"/>
          <w:sz w:val="24"/>
          <w:szCs w:val="24"/>
          <w:lang w:val="en-US"/>
        </w:rPr>
        <w:t>shoe = "tennis"</w:t>
      </w:r>
    </w:p>
    <w:p w14:paraId="482D18A3" w14:textId="77777777" w:rsidR="00B9017F" w:rsidRPr="00B9017F" w:rsidRDefault="00B9017F" w:rsidP="00B9017F">
      <w:pPr>
        <w:pStyle w:val="HTMLconformatoprevio"/>
        <w:shd w:val="clear" w:color="auto" w:fill="FFFFFF"/>
        <w:spacing w:before="240" w:after="240" w:line="336" w:lineRule="atLeast"/>
        <w:jc w:val="both"/>
        <w:rPr>
          <w:rStyle w:val="CdigoHTML"/>
          <w:color w:val="313131"/>
          <w:sz w:val="24"/>
          <w:szCs w:val="24"/>
          <w:lang w:val="en-US"/>
        </w:rPr>
      </w:pPr>
      <w:r w:rsidRPr="00B9017F">
        <w:rPr>
          <w:rStyle w:val="CdigoHTML"/>
          <w:color w:val="313131"/>
          <w:sz w:val="24"/>
          <w:szCs w:val="24"/>
          <w:lang w:val="en-US"/>
        </w:rPr>
        <w:t># print the last letter</w:t>
      </w:r>
    </w:p>
    <w:p w14:paraId="0516FA6A" w14:textId="77777777" w:rsidR="00B9017F" w:rsidRPr="005F0748" w:rsidRDefault="00B9017F" w:rsidP="00B9017F">
      <w:pPr>
        <w:pStyle w:val="HTMLconformatoprevio"/>
        <w:shd w:val="clear" w:color="auto" w:fill="FFFFFF"/>
        <w:spacing w:before="240" w:after="240" w:line="336" w:lineRule="atLeast"/>
        <w:jc w:val="both"/>
        <w:rPr>
          <w:rStyle w:val="CdigoHTML"/>
          <w:color w:val="313131"/>
          <w:sz w:val="24"/>
          <w:szCs w:val="24"/>
          <w:lang w:val="en-US"/>
        </w:rPr>
      </w:pPr>
      <w:r w:rsidRPr="005F0748">
        <w:rPr>
          <w:rStyle w:val="CdigoHTML"/>
          <w:color w:val="313131"/>
          <w:sz w:val="24"/>
          <w:szCs w:val="24"/>
          <w:lang w:val="en-US"/>
        </w:rPr>
        <w:t>print(shoe(-1))</w:t>
      </w:r>
    </w:p>
    <w:p w14:paraId="6D130318" w14:textId="61426158" w:rsidR="00B9017F" w:rsidRDefault="009C2B41" w:rsidP="009F66B3">
      <w:pPr>
        <w:jc w:val="both"/>
        <w:rPr>
          <w:sz w:val="24"/>
          <w:szCs w:val="24"/>
          <w:lang w:val="en-US"/>
        </w:rPr>
      </w:pPr>
      <w:r>
        <w:rPr>
          <w:noProof/>
          <w:sz w:val="24"/>
          <w:szCs w:val="24"/>
          <w:lang w:val="en-US"/>
        </w:rPr>
        <w:drawing>
          <wp:inline distT="0" distB="0" distL="0" distR="0" wp14:anchorId="74318394" wp14:editId="37DB2B67">
            <wp:extent cx="6193275" cy="3101008"/>
            <wp:effectExtent l="0" t="0" r="0" b="444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201806" cy="3105279"/>
                    </a:xfrm>
                    <a:prstGeom prst="rect">
                      <a:avLst/>
                    </a:prstGeom>
                    <a:noFill/>
                    <a:ln>
                      <a:noFill/>
                    </a:ln>
                  </pic:spPr>
                </pic:pic>
              </a:graphicData>
            </a:graphic>
          </wp:inline>
        </w:drawing>
      </w:r>
    </w:p>
    <w:p w14:paraId="5CB42D44" w14:textId="07397DD9" w:rsidR="00416E29" w:rsidRDefault="00416E29" w:rsidP="009F66B3">
      <w:pPr>
        <w:jc w:val="both"/>
        <w:rPr>
          <w:sz w:val="24"/>
          <w:szCs w:val="24"/>
          <w:lang w:val="en-US"/>
        </w:rPr>
      </w:pPr>
    </w:p>
    <w:p w14:paraId="439D8FC6" w14:textId="0EA183A3" w:rsidR="00416E29" w:rsidRDefault="00416E29" w:rsidP="009F66B3">
      <w:pPr>
        <w:jc w:val="both"/>
        <w:rPr>
          <w:sz w:val="24"/>
          <w:szCs w:val="24"/>
          <w:lang w:val="en-US"/>
        </w:rPr>
      </w:pPr>
    </w:p>
    <w:p w14:paraId="6543BC7C" w14:textId="72A2CAB1" w:rsidR="00416E29" w:rsidRDefault="00416E29" w:rsidP="009F66B3">
      <w:pPr>
        <w:jc w:val="both"/>
        <w:rPr>
          <w:sz w:val="24"/>
          <w:szCs w:val="24"/>
          <w:lang w:val="en-US"/>
        </w:rPr>
      </w:pPr>
    </w:p>
    <w:p w14:paraId="6A46ECD9" w14:textId="3DF9271C" w:rsidR="00416E29" w:rsidRDefault="00416E29" w:rsidP="009F66B3">
      <w:pPr>
        <w:jc w:val="both"/>
        <w:rPr>
          <w:sz w:val="24"/>
          <w:szCs w:val="24"/>
          <w:lang w:val="en-US"/>
        </w:rPr>
      </w:pPr>
    </w:p>
    <w:p w14:paraId="1A5E34B1" w14:textId="3D93D381" w:rsidR="00416E29" w:rsidRDefault="00416E29" w:rsidP="009F66B3">
      <w:pPr>
        <w:jc w:val="both"/>
        <w:rPr>
          <w:sz w:val="24"/>
          <w:szCs w:val="24"/>
          <w:lang w:val="en-US"/>
        </w:rPr>
      </w:pPr>
    </w:p>
    <w:p w14:paraId="6B25C225" w14:textId="2295EDD2" w:rsidR="003D624B" w:rsidRDefault="003D624B" w:rsidP="009F66B3">
      <w:pPr>
        <w:jc w:val="both"/>
        <w:rPr>
          <w:sz w:val="24"/>
          <w:szCs w:val="24"/>
          <w:lang w:val="en-US"/>
        </w:rPr>
      </w:pPr>
    </w:p>
    <w:p w14:paraId="6CD145D0" w14:textId="33702311" w:rsidR="003D624B" w:rsidRDefault="003D624B" w:rsidP="009F66B3">
      <w:pPr>
        <w:jc w:val="both"/>
        <w:rPr>
          <w:sz w:val="24"/>
          <w:szCs w:val="24"/>
          <w:lang w:val="en-US"/>
        </w:rPr>
      </w:pPr>
    </w:p>
    <w:p w14:paraId="6FFE093B" w14:textId="77777777" w:rsidR="003D624B" w:rsidRDefault="003D624B" w:rsidP="009F66B3">
      <w:pPr>
        <w:jc w:val="both"/>
        <w:rPr>
          <w:sz w:val="24"/>
          <w:szCs w:val="24"/>
          <w:lang w:val="en-US"/>
        </w:rPr>
      </w:pPr>
    </w:p>
    <w:p w14:paraId="5821229E" w14:textId="0A39F060" w:rsidR="00416E29" w:rsidRDefault="00416E29" w:rsidP="009F66B3">
      <w:pPr>
        <w:jc w:val="both"/>
        <w:rPr>
          <w:sz w:val="24"/>
          <w:szCs w:val="24"/>
          <w:lang w:val="en-US"/>
        </w:rPr>
      </w:pPr>
    </w:p>
    <w:p w14:paraId="6BC758B5" w14:textId="77777777" w:rsidR="00416E29" w:rsidRDefault="00416E29" w:rsidP="009F66B3">
      <w:pPr>
        <w:jc w:val="both"/>
        <w:rPr>
          <w:sz w:val="24"/>
          <w:szCs w:val="24"/>
          <w:lang w:val="en-US"/>
        </w:rPr>
      </w:pPr>
    </w:p>
    <w:p w14:paraId="68AB9CA0" w14:textId="0456E4CB" w:rsidR="009F66B3" w:rsidRPr="005F0748" w:rsidRDefault="00216382" w:rsidP="009F66B3">
      <w:pPr>
        <w:jc w:val="both"/>
        <w:rPr>
          <w:rFonts w:ascii="Arial Black" w:hAnsi="Arial Black"/>
          <w:b/>
          <w:color w:val="00B050"/>
          <w:sz w:val="36"/>
          <w:szCs w:val="36"/>
          <w:lang w:val="en-US"/>
        </w:rPr>
      </w:pPr>
      <w:r w:rsidRPr="00216382">
        <w:rPr>
          <w:rFonts w:ascii="Arial Black" w:hAnsi="Arial Black"/>
          <w:b/>
          <w:color w:val="00B050"/>
          <w:sz w:val="36"/>
          <w:szCs w:val="36"/>
          <w:lang w:val="en-US"/>
        </w:rPr>
        <w:lastRenderedPageBreak/>
        <w:t>2</w:t>
      </w:r>
      <w:r w:rsidR="009F66B3" w:rsidRPr="00216382">
        <w:rPr>
          <w:rFonts w:ascii="Arial Black" w:hAnsi="Arial Black"/>
          <w:b/>
          <w:color w:val="00B050"/>
          <w:sz w:val="36"/>
          <w:szCs w:val="36"/>
          <w:lang w:val="en-US"/>
        </w:rPr>
        <w:t>.4</w:t>
      </w:r>
      <w:r w:rsidR="005F0748">
        <w:rPr>
          <w:rFonts w:ascii="Arial Black" w:hAnsi="Arial Black"/>
          <w:b/>
          <w:color w:val="00B050"/>
          <w:sz w:val="36"/>
          <w:szCs w:val="36"/>
          <w:lang w:val="en-US"/>
        </w:rPr>
        <w:t xml:space="preserve"> Self-Check: Module 1: Lesson 1.1 (Graded)</w:t>
      </w:r>
    </w:p>
    <w:p w14:paraId="4FB53AFD" w14:textId="7BFF6880" w:rsidR="005F0748" w:rsidRDefault="006D55A7" w:rsidP="009F66B3">
      <w:pPr>
        <w:jc w:val="both"/>
        <w:rPr>
          <w:sz w:val="24"/>
          <w:szCs w:val="24"/>
          <w:lang w:val="en-US"/>
        </w:rPr>
      </w:pPr>
      <w:r>
        <w:rPr>
          <w:noProof/>
          <w:sz w:val="24"/>
          <w:szCs w:val="24"/>
          <w:lang w:val="en-US"/>
        </w:rPr>
        <w:drawing>
          <wp:inline distT="0" distB="0" distL="0" distR="0" wp14:anchorId="63A706AA" wp14:editId="77CDA7B8">
            <wp:extent cx="5391150" cy="4707255"/>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91150" cy="4707255"/>
                    </a:xfrm>
                    <a:prstGeom prst="rect">
                      <a:avLst/>
                    </a:prstGeom>
                    <a:noFill/>
                    <a:ln>
                      <a:noFill/>
                    </a:ln>
                  </pic:spPr>
                </pic:pic>
              </a:graphicData>
            </a:graphic>
          </wp:inline>
        </w:drawing>
      </w:r>
    </w:p>
    <w:p w14:paraId="1058EFE3" w14:textId="0396BD55" w:rsidR="006D55A7" w:rsidRDefault="008D38C6" w:rsidP="009F66B3">
      <w:pPr>
        <w:jc w:val="both"/>
        <w:rPr>
          <w:sz w:val="24"/>
          <w:szCs w:val="24"/>
          <w:lang w:val="en-US"/>
        </w:rPr>
      </w:pPr>
      <w:r>
        <w:rPr>
          <w:noProof/>
          <w:sz w:val="24"/>
          <w:szCs w:val="24"/>
          <w:lang w:val="en-US"/>
        </w:rPr>
        <w:drawing>
          <wp:inline distT="0" distB="0" distL="0" distR="0" wp14:anchorId="33DDA704" wp14:editId="57F3DA13">
            <wp:extent cx="5398770" cy="2623820"/>
            <wp:effectExtent l="0" t="0" r="0" b="508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98770" cy="2623820"/>
                    </a:xfrm>
                    <a:prstGeom prst="rect">
                      <a:avLst/>
                    </a:prstGeom>
                    <a:noFill/>
                    <a:ln>
                      <a:noFill/>
                    </a:ln>
                  </pic:spPr>
                </pic:pic>
              </a:graphicData>
            </a:graphic>
          </wp:inline>
        </w:drawing>
      </w:r>
    </w:p>
    <w:p w14:paraId="48EA23D8" w14:textId="596DF7A0" w:rsidR="008D38C6" w:rsidRDefault="008D38C6" w:rsidP="009F66B3">
      <w:pPr>
        <w:jc w:val="both"/>
        <w:rPr>
          <w:sz w:val="24"/>
          <w:szCs w:val="24"/>
          <w:lang w:val="en-US"/>
        </w:rPr>
      </w:pPr>
    </w:p>
    <w:p w14:paraId="6AC18D03" w14:textId="1E4BAEC4" w:rsidR="008D38C6" w:rsidRDefault="008D38C6" w:rsidP="009F66B3">
      <w:pPr>
        <w:jc w:val="both"/>
        <w:rPr>
          <w:sz w:val="24"/>
          <w:szCs w:val="24"/>
          <w:lang w:val="en-US"/>
        </w:rPr>
      </w:pPr>
    </w:p>
    <w:p w14:paraId="587C66A6" w14:textId="24FC78C4" w:rsidR="008D38C6" w:rsidRDefault="008D38C6" w:rsidP="009F66B3">
      <w:pPr>
        <w:jc w:val="both"/>
        <w:rPr>
          <w:sz w:val="24"/>
          <w:szCs w:val="24"/>
          <w:lang w:val="en-US"/>
        </w:rPr>
      </w:pPr>
      <w:r>
        <w:rPr>
          <w:noProof/>
          <w:sz w:val="24"/>
          <w:szCs w:val="24"/>
          <w:lang w:val="en-US"/>
        </w:rPr>
        <w:lastRenderedPageBreak/>
        <w:drawing>
          <wp:inline distT="0" distB="0" distL="0" distR="0" wp14:anchorId="2E39DB4E" wp14:editId="0F7C0C9C">
            <wp:extent cx="5391150" cy="3307715"/>
            <wp:effectExtent l="0" t="0" r="0" b="698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91150" cy="3307715"/>
                    </a:xfrm>
                    <a:prstGeom prst="rect">
                      <a:avLst/>
                    </a:prstGeom>
                    <a:noFill/>
                    <a:ln>
                      <a:noFill/>
                    </a:ln>
                  </pic:spPr>
                </pic:pic>
              </a:graphicData>
            </a:graphic>
          </wp:inline>
        </w:drawing>
      </w:r>
    </w:p>
    <w:p w14:paraId="2BAC03CE" w14:textId="04B1C49C" w:rsidR="005F0748" w:rsidRDefault="005F0748" w:rsidP="009F66B3">
      <w:pPr>
        <w:jc w:val="both"/>
        <w:rPr>
          <w:sz w:val="24"/>
          <w:szCs w:val="24"/>
          <w:lang w:val="en-US"/>
        </w:rPr>
      </w:pPr>
    </w:p>
    <w:p w14:paraId="32D03A23" w14:textId="795323A8" w:rsidR="008D38C6" w:rsidRDefault="008D38C6" w:rsidP="009F66B3">
      <w:pPr>
        <w:jc w:val="both"/>
        <w:rPr>
          <w:sz w:val="24"/>
          <w:szCs w:val="24"/>
          <w:lang w:val="en-US"/>
        </w:rPr>
      </w:pPr>
    </w:p>
    <w:p w14:paraId="058BE729" w14:textId="632FBE93" w:rsidR="008D38C6" w:rsidRDefault="008D38C6" w:rsidP="009F66B3">
      <w:pPr>
        <w:jc w:val="both"/>
        <w:rPr>
          <w:sz w:val="24"/>
          <w:szCs w:val="24"/>
          <w:lang w:val="en-US"/>
        </w:rPr>
      </w:pPr>
    </w:p>
    <w:p w14:paraId="39AEED76" w14:textId="06D89C77" w:rsidR="008D38C6" w:rsidRDefault="008D38C6" w:rsidP="009F66B3">
      <w:pPr>
        <w:jc w:val="both"/>
        <w:rPr>
          <w:sz w:val="24"/>
          <w:szCs w:val="24"/>
          <w:lang w:val="en-US"/>
        </w:rPr>
      </w:pPr>
    </w:p>
    <w:p w14:paraId="3EF7377B" w14:textId="2D1830A4" w:rsidR="008D38C6" w:rsidRDefault="008D38C6" w:rsidP="009F66B3">
      <w:pPr>
        <w:jc w:val="both"/>
        <w:rPr>
          <w:sz w:val="24"/>
          <w:szCs w:val="24"/>
          <w:lang w:val="en-US"/>
        </w:rPr>
      </w:pPr>
    </w:p>
    <w:p w14:paraId="140EDDF2" w14:textId="196542A4" w:rsidR="008D38C6" w:rsidRDefault="008D38C6" w:rsidP="009F66B3">
      <w:pPr>
        <w:jc w:val="both"/>
        <w:rPr>
          <w:sz w:val="24"/>
          <w:szCs w:val="24"/>
          <w:lang w:val="en-US"/>
        </w:rPr>
      </w:pPr>
    </w:p>
    <w:p w14:paraId="5CBA4A1E" w14:textId="71BA581B" w:rsidR="008D38C6" w:rsidRDefault="008D38C6" w:rsidP="009F66B3">
      <w:pPr>
        <w:jc w:val="both"/>
        <w:rPr>
          <w:sz w:val="24"/>
          <w:szCs w:val="24"/>
          <w:lang w:val="en-US"/>
        </w:rPr>
      </w:pPr>
    </w:p>
    <w:p w14:paraId="14D303A4" w14:textId="7E3F598E" w:rsidR="008D38C6" w:rsidRDefault="008D38C6" w:rsidP="009F66B3">
      <w:pPr>
        <w:jc w:val="both"/>
        <w:rPr>
          <w:sz w:val="24"/>
          <w:szCs w:val="24"/>
          <w:lang w:val="en-US"/>
        </w:rPr>
      </w:pPr>
    </w:p>
    <w:p w14:paraId="5F5B9884" w14:textId="57F6EA93" w:rsidR="008D38C6" w:rsidRDefault="008D38C6" w:rsidP="009F66B3">
      <w:pPr>
        <w:jc w:val="both"/>
        <w:rPr>
          <w:sz w:val="24"/>
          <w:szCs w:val="24"/>
          <w:lang w:val="en-US"/>
        </w:rPr>
      </w:pPr>
    </w:p>
    <w:p w14:paraId="3691F573" w14:textId="188213C6" w:rsidR="008D38C6" w:rsidRDefault="008D38C6" w:rsidP="009F66B3">
      <w:pPr>
        <w:jc w:val="both"/>
        <w:rPr>
          <w:sz w:val="24"/>
          <w:szCs w:val="24"/>
          <w:lang w:val="en-US"/>
        </w:rPr>
      </w:pPr>
    </w:p>
    <w:p w14:paraId="513D41FC" w14:textId="36193D16" w:rsidR="008D38C6" w:rsidRDefault="008D38C6" w:rsidP="009F66B3">
      <w:pPr>
        <w:jc w:val="both"/>
        <w:rPr>
          <w:sz w:val="24"/>
          <w:szCs w:val="24"/>
          <w:lang w:val="en-US"/>
        </w:rPr>
      </w:pPr>
    </w:p>
    <w:p w14:paraId="014934FC" w14:textId="70825FAA" w:rsidR="008D38C6" w:rsidRDefault="008D38C6" w:rsidP="009F66B3">
      <w:pPr>
        <w:jc w:val="both"/>
        <w:rPr>
          <w:sz w:val="24"/>
          <w:szCs w:val="24"/>
          <w:lang w:val="en-US"/>
        </w:rPr>
      </w:pPr>
    </w:p>
    <w:p w14:paraId="549CFED5" w14:textId="25E92359" w:rsidR="008D38C6" w:rsidRDefault="008D38C6" w:rsidP="009F66B3">
      <w:pPr>
        <w:jc w:val="both"/>
        <w:rPr>
          <w:sz w:val="24"/>
          <w:szCs w:val="24"/>
          <w:lang w:val="en-US"/>
        </w:rPr>
      </w:pPr>
    </w:p>
    <w:p w14:paraId="7BFDCB5F" w14:textId="526FE4A3" w:rsidR="008D38C6" w:rsidRDefault="008D38C6" w:rsidP="009F66B3">
      <w:pPr>
        <w:jc w:val="both"/>
        <w:rPr>
          <w:sz w:val="24"/>
          <w:szCs w:val="24"/>
          <w:lang w:val="en-US"/>
        </w:rPr>
      </w:pPr>
    </w:p>
    <w:p w14:paraId="29A31510" w14:textId="706BC41A" w:rsidR="008D38C6" w:rsidRDefault="008D38C6" w:rsidP="009F66B3">
      <w:pPr>
        <w:jc w:val="both"/>
        <w:rPr>
          <w:sz w:val="24"/>
          <w:szCs w:val="24"/>
          <w:lang w:val="en-US"/>
        </w:rPr>
      </w:pPr>
    </w:p>
    <w:p w14:paraId="714F099C" w14:textId="77777777" w:rsidR="008D38C6" w:rsidRDefault="008D38C6" w:rsidP="009F66B3">
      <w:pPr>
        <w:jc w:val="both"/>
        <w:rPr>
          <w:sz w:val="24"/>
          <w:szCs w:val="24"/>
          <w:lang w:val="en-US"/>
        </w:rPr>
      </w:pPr>
    </w:p>
    <w:p w14:paraId="1315A0A7" w14:textId="3FC0D712" w:rsidR="00604217" w:rsidRPr="00604217" w:rsidRDefault="00604217" w:rsidP="00050E84">
      <w:pPr>
        <w:jc w:val="both"/>
        <w:rPr>
          <w:sz w:val="24"/>
          <w:szCs w:val="24"/>
          <w:lang w:val="en-US"/>
        </w:rPr>
      </w:pPr>
    </w:p>
    <w:p w14:paraId="6407B46A" w14:textId="61C25786" w:rsidR="00604217" w:rsidRPr="00D70359" w:rsidRDefault="00604217" w:rsidP="00604217">
      <w:pPr>
        <w:jc w:val="center"/>
        <w:rPr>
          <w:rFonts w:ascii="Arial Black" w:hAnsi="Arial Black"/>
          <w:b/>
          <w:color w:val="FF0000"/>
          <w:sz w:val="44"/>
          <w:szCs w:val="40"/>
          <w:lang w:val="en-US"/>
          <w14:glow w14:rad="228600">
            <w14:schemeClr w14:val="accent1">
              <w14:alpha w14:val="60000"/>
              <w14:satMod w14:val="175000"/>
            </w14:schemeClr>
          </w14:glow>
          <w14:shadow w14:blurRad="63500" w14:dist="50800" w14:dir="5400000" w14:sx="0" w14:sy="0" w14:kx="0" w14:ky="0" w14:algn="none">
            <w14:srgbClr w14:val="000000">
              <w14:alpha w14:val="50000"/>
            </w14:srgbClr>
          </w14:shadow>
          <w14:textOutline w14:w="12700" w14:cap="flat" w14:cmpd="sng" w14:algn="ctr">
            <w14:solidFill>
              <w14:schemeClr w14:val="accent4"/>
            </w14:solidFill>
            <w14:prstDash w14:val="solid"/>
            <w14:round/>
          </w14:textOutline>
        </w:rPr>
      </w:pPr>
      <w:r w:rsidRPr="00D70359">
        <w:rPr>
          <w:rFonts w:ascii="Arial Black" w:hAnsi="Arial Black"/>
          <w:b/>
          <w:color w:val="FF0000"/>
          <w:sz w:val="44"/>
          <w:szCs w:val="40"/>
          <w:lang w:val="en-US"/>
          <w14:glow w14:rad="228600">
            <w14:schemeClr w14:val="accent1">
              <w14:alpha w14:val="60000"/>
              <w14:satMod w14:val="175000"/>
            </w14:schemeClr>
          </w14:glow>
          <w14:shadow w14:blurRad="63500" w14:dist="50800" w14:dir="5400000" w14:sx="0" w14:sy="0" w14:kx="0" w14:ky="0" w14:algn="none">
            <w14:srgbClr w14:val="000000">
              <w14:alpha w14:val="50000"/>
            </w14:srgbClr>
          </w14:shadow>
          <w14:textOutline w14:w="12700" w14:cap="flat" w14:cmpd="sng" w14:algn="ctr">
            <w14:solidFill>
              <w14:schemeClr w14:val="accent4"/>
            </w14:solidFill>
            <w14:prstDash w14:val="solid"/>
            <w14:round/>
          </w14:textOutline>
        </w:rPr>
        <w:lastRenderedPageBreak/>
        <w:t>3. Index Slicing</w:t>
      </w:r>
    </w:p>
    <w:p w14:paraId="24B5831D" w14:textId="16A4DAE0" w:rsidR="00604217" w:rsidRPr="00B93F3F" w:rsidRDefault="00D70359" w:rsidP="00050E84">
      <w:pPr>
        <w:jc w:val="both"/>
        <w:rPr>
          <w:b/>
          <w:color w:val="00B050"/>
          <w:sz w:val="36"/>
          <w:szCs w:val="36"/>
          <w:lang w:val="en-US"/>
        </w:rPr>
      </w:pPr>
      <w:r w:rsidRPr="00B93F3F">
        <w:rPr>
          <w:b/>
          <w:color w:val="00B050"/>
          <w:sz w:val="36"/>
          <w:szCs w:val="36"/>
          <w:lang w:val="en-US"/>
        </w:rPr>
        <w:t>3.1 Intro Python</w:t>
      </w:r>
    </w:p>
    <w:p w14:paraId="37710894" w14:textId="77777777" w:rsidR="00B93F3F" w:rsidRPr="00B93F3F" w:rsidRDefault="00B93F3F" w:rsidP="00B93F3F">
      <w:pPr>
        <w:pStyle w:val="NormalWeb"/>
        <w:shd w:val="clear" w:color="auto" w:fill="FFFFFF"/>
        <w:spacing w:before="0" w:beforeAutospacing="0" w:after="340" w:afterAutospacing="0"/>
        <w:rPr>
          <w:rFonts w:ascii="Helvetica" w:hAnsi="Helvetica" w:cs="Helvetica"/>
          <w:color w:val="313131"/>
          <w:sz w:val="27"/>
          <w:szCs w:val="27"/>
          <w:lang w:val="en-US"/>
        </w:rPr>
      </w:pPr>
      <w:r w:rsidRPr="00B93F3F">
        <w:rPr>
          <w:rFonts w:ascii="Helvetica" w:hAnsi="Helvetica" w:cs="Helvetica"/>
          <w:color w:val="313131"/>
          <w:sz w:val="27"/>
          <w:szCs w:val="27"/>
          <w:lang w:val="en-US"/>
        </w:rPr>
        <w:t>Jupyter Notebook: Mod1_2-1.2_Intro_Python.ipynb</w:t>
      </w:r>
    </w:p>
    <w:p w14:paraId="0662E9D7" w14:textId="77777777" w:rsidR="00B93F3F" w:rsidRPr="00B93F3F" w:rsidRDefault="00B93F3F" w:rsidP="00B93F3F">
      <w:pPr>
        <w:pStyle w:val="NormalWeb"/>
        <w:shd w:val="clear" w:color="auto" w:fill="FFFFFF"/>
        <w:spacing w:before="300" w:beforeAutospacing="0" w:after="340" w:afterAutospacing="0"/>
        <w:rPr>
          <w:rFonts w:ascii="Helvetica" w:hAnsi="Helvetica" w:cs="Helvetica"/>
          <w:color w:val="313131"/>
          <w:sz w:val="27"/>
          <w:szCs w:val="27"/>
          <w:lang w:val="en-US"/>
        </w:rPr>
      </w:pPr>
      <w:r w:rsidRPr="00B93F3F">
        <w:rPr>
          <w:rFonts w:ascii="Helvetica" w:hAnsi="Helvetica" w:cs="Helvetica"/>
          <w:color w:val="313131"/>
          <w:sz w:val="27"/>
          <w:szCs w:val="27"/>
          <w:lang w:val="en-US"/>
        </w:rPr>
        <w:t>The link to the .</w:t>
      </w:r>
      <w:proofErr w:type="spellStart"/>
      <w:r w:rsidRPr="00B93F3F">
        <w:rPr>
          <w:rFonts w:ascii="Helvetica" w:hAnsi="Helvetica" w:cs="Helvetica"/>
          <w:color w:val="313131"/>
          <w:sz w:val="27"/>
          <w:szCs w:val="27"/>
          <w:lang w:val="en-US"/>
        </w:rPr>
        <w:t>ipynb</w:t>
      </w:r>
      <w:proofErr w:type="spellEnd"/>
      <w:r w:rsidRPr="00B93F3F">
        <w:rPr>
          <w:rFonts w:ascii="Helvetica" w:hAnsi="Helvetica" w:cs="Helvetica"/>
          <w:color w:val="313131"/>
          <w:sz w:val="27"/>
          <w:szCs w:val="27"/>
          <w:lang w:val="en-US"/>
        </w:rPr>
        <w:t xml:space="preserve"> </w:t>
      </w:r>
      <w:proofErr w:type="spellStart"/>
      <w:r w:rsidRPr="00B93F3F">
        <w:rPr>
          <w:rFonts w:ascii="Helvetica" w:hAnsi="Helvetica" w:cs="Helvetica"/>
          <w:color w:val="313131"/>
          <w:sz w:val="27"/>
          <w:szCs w:val="27"/>
          <w:lang w:val="en-US"/>
        </w:rPr>
        <w:t>Jupyter</w:t>
      </w:r>
      <w:proofErr w:type="spellEnd"/>
      <w:r w:rsidRPr="00B93F3F">
        <w:rPr>
          <w:rFonts w:ascii="Helvetica" w:hAnsi="Helvetica" w:cs="Helvetica"/>
          <w:color w:val="313131"/>
          <w:sz w:val="27"/>
          <w:szCs w:val="27"/>
          <w:lang w:val="en-US"/>
        </w:rPr>
        <w:t xml:space="preserve"> Notebook files are in the last lesson of section 0 of module 1</w:t>
      </w:r>
    </w:p>
    <w:p w14:paraId="1BB188F1" w14:textId="77777777" w:rsidR="00B93F3F" w:rsidRPr="00B93F3F" w:rsidRDefault="00B93F3F" w:rsidP="00B93F3F">
      <w:pPr>
        <w:pStyle w:val="Ttulo2"/>
        <w:shd w:val="clear" w:color="auto" w:fill="FFFFFF"/>
        <w:spacing w:before="600" w:beforeAutospacing="0" w:after="225" w:afterAutospacing="0" w:line="288" w:lineRule="atLeast"/>
        <w:rPr>
          <w:rFonts w:ascii="Helvetica" w:hAnsi="Helvetica" w:cs="Helvetica"/>
          <w:bCs w:val="0"/>
          <w:color w:val="92D050"/>
          <w:spacing w:val="15"/>
          <w:sz w:val="32"/>
          <w:szCs w:val="32"/>
          <w:lang w:val="en-US"/>
        </w:rPr>
      </w:pPr>
      <w:r w:rsidRPr="00B93F3F">
        <w:rPr>
          <w:rFonts w:ascii="Helvetica" w:hAnsi="Helvetica" w:cs="Helvetica"/>
          <w:bCs w:val="0"/>
          <w:color w:val="92D050"/>
          <w:spacing w:val="15"/>
          <w:sz w:val="32"/>
          <w:szCs w:val="32"/>
          <w:lang w:val="en-US"/>
        </w:rPr>
        <w:t>Sequence: String</w:t>
      </w:r>
    </w:p>
    <w:p w14:paraId="04DF42FF" w14:textId="77777777" w:rsidR="00B93F3F" w:rsidRPr="00B93F3F" w:rsidRDefault="00B93F3F" w:rsidP="00B93F3F">
      <w:pPr>
        <w:numPr>
          <w:ilvl w:val="0"/>
          <w:numId w:val="7"/>
        </w:numPr>
        <w:shd w:val="clear" w:color="auto" w:fill="FFFFFF"/>
        <w:spacing w:before="100" w:beforeAutospacing="1" w:after="170" w:line="336" w:lineRule="atLeast"/>
        <w:ind w:left="0"/>
        <w:rPr>
          <w:rFonts w:ascii="Helvetica" w:hAnsi="Helvetica" w:cs="Helvetica"/>
          <w:color w:val="313131"/>
          <w:sz w:val="27"/>
          <w:szCs w:val="27"/>
          <w:lang w:val="en-US"/>
        </w:rPr>
      </w:pPr>
      <w:r w:rsidRPr="00B93F3F">
        <w:rPr>
          <w:rFonts w:ascii="Helvetica" w:hAnsi="Helvetica" w:cs="Helvetica"/>
          <w:color w:val="313131"/>
          <w:sz w:val="27"/>
          <w:szCs w:val="27"/>
          <w:lang w:val="en-US"/>
        </w:rPr>
        <w:t>Accessing String Character with index</w:t>
      </w:r>
    </w:p>
    <w:p w14:paraId="0419E205" w14:textId="77777777" w:rsidR="00B93F3F" w:rsidRPr="00B93F3F" w:rsidRDefault="00B93F3F" w:rsidP="00B93F3F">
      <w:pPr>
        <w:numPr>
          <w:ilvl w:val="0"/>
          <w:numId w:val="7"/>
        </w:numPr>
        <w:shd w:val="clear" w:color="auto" w:fill="FFFFFF"/>
        <w:spacing w:before="100" w:beforeAutospacing="1" w:after="170" w:line="336" w:lineRule="atLeast"/>
        <w:ind w:left="0"/>
        <w:rPr>
          <w:rFonts w:ascii="Helvetica" w:hAnsi="Helvetica" w:cs="Helvetica"/>
          <w:color w:val="0000FF"/>
          <w:sz w:val="27"/>
          <w:szCs w:val="27"/>
          <w:lang w:val="en-US"/>
        </w:rPr>
      </w:pPr>
      <w:r w:rsidRPr="00B93F3F">
        <w:rPr>
          <w:rStyle w:val="Textoennegrita"/>
          <w:rFonts w:ascii="Helvetica" w:hAnsi="Helvetica" w:cs="Helvetica"/>
          <w:color w:val="0000FF"/>
          <w:sz w:val="27"/>
          <w:szCs w:val="27"/>
          <w:lang w:val="en-US"/>
        </w:rPr>
        <w:t>Accessing sub-strings with index slicing</w:t>
      </w:r>
    </w:p>
    <w:p w14:paraId="700081D3" w14:textId="77777777" w:rsidR="00B93F3F" w:rsidRPr="00B93F3F" w:rsidRDefault="00B93F3F" w:rsidP="00B93F3F">
      <w:pPr>
        <w:numPr>
          <w:ilvl w:val="0"/>
          <w:numId w:val="7"/>
        </w:numPr>
        <w:shd w:val="clear" w:color="auto" w:fill="FFFFFF"/>
        <w:spacing w:before="100" w:beforeAutospacing="1" w:after="170" w:line="336" w:lineRule="atLeast"/>
        <w:ind w:left="0"/>
        <w:rPr>
          <w:rFonts w:ascii="Helvetica" w:hAnsi="Helvetica" w:cs="Helvetica"/>
          <w:color w:val="313131"/>
          <w:sz w:val="27"/>
          <w:szCs w:val="27"/>
          <w:lang w:val="en-US"/>
        </w:rPr>
      </w:pPr>
      <w:r w:rsidRPr="00B93F3F">
        <w:rPr>
          <w:rFonts w:ascii="Helvetica" w:hAnsi="Helvetica" w:cs="Helvetica"/>
          <w:color w:val="313131"/>
          <w:sz w:val="27"/>
          <w:szCs w:val="27"/>
          <w:lang w:val="en-US"/>
        </w:rPr>
        <w:t>Iterating through Characters of a String</w:t>
      </w:r>
    </w:p>
    <w:p w14:paraId="5E817BB4" w14:textId="77777777" w:rsidR="00B93F3F" w:rsidRPr="00B93F3F" w:rsidRDefault="00B93F3F" w:rsidP="00B93F3F">
      <w:pPr>
        <w:numPr>
          <w:ilvl w:val="0"/>
          <w:numId w:val="7"/>
        </w:numPr>
        <w:shd w:val="clear" w:color="auto" w:fill="FFFFFF"/>
        <w:spacing w:before="100" w:beforeAutospacing="1" w:after="170" w:line="336" w:lineRule="atLeast"/>
        <w:ind w:left="0"/>
        <w:rPr>
          <w:rFonts w:ascii="Helvetica" w:hAnsi="Helvetica" w:cs="Helvetica"/>
          <w:color w:val="313131"/>
          <w:sz w:val="27"/>
          <w:szCs w:val="27"/>
          <w:lang w:val="en-US"/>
        </w:rPr>
      </w:pPr>
      <w:r w:rsidRPr="00B93F3F">
        <w:rPr>
          <w:rFonts w:ascii="Helvetica" w:hAnsi="Helvetica" w:cs="Helvetica"/>
          <w:color w:val="313131"/>
          <w:sz w:val="27"/>
          <w:szCs w:val="27"/>
          <w:lang w:val="en-US"/>
        </w:rPr>
        <w:t>More String Methods</w:t>
      </w:r>
    </w:p>
    <w:p w14:paraId="28739291" w14:textId="77777777" w:rsidR="00B93F3F" w:rsidRPr="00B93F3F" w:rsidRDefault="00C424D7" w:rsidP="00B93F3F">
      <w:pPr>
        <w:spacing w:before="240" w:after="240" w:line="240" w:lineRule="auto"/>
        <w:rPr>
          <w:rFonts w:ascii="Times New Roman" w:hAnsi="Times New Roman" w:cs="Times New Roman"/>
          <w:sz w:val="24"/>
          <w:szCs w:val="24"/>
          <w:lang w:val="en-US"/>
        </w:rPr>
      </w:pPr>
      <w:r>
        <w:rPr>
          <w:lang w:val="en-US"/>
        </w:rPr>
        <w:pict w14:anchorId="689501C0">
          <v:rect id="_x0000_i1026" style="width:0;height:.75pt" o:hrstd="t" o:hrnoshade="t" o:hr="t" fillcolor="#222" stroked="f"/>
        </w:pict>
      </w:r>
    </w:p>
    <w:p w14:paraId="74CA86E9" w14:textId="77777777" w:rsidR="00B93F3F" w:rsidRPr="00B93F3F" w:rsidRDefault="00B93F3F" w:rsidP="00B93F3F">
      <w:pPr>
        <w:pStyle w:val="Ttulo1"/>
        <w:shd w:val="clear" w:color="auto" w:fill="FFFFFF"/>
        <w:spacing w:before="0" w:beforeAutospacing="0" w:after="340" w:afterAutospacing="0" w:line="336" w:lineRule="atLeast"/>
        <w:rPr>
          <w:rFonts w:ascii="Helvetica" w:hAnsi="Helvetica" w:cs="Helvetica"/>
          <w:bCs w:val="0"/>
          <w:color w:val="92D050"/>
          <w:sz w:val="32"/>
          <w:szCs w:val="32"/>
          <w:lang w:val="en-US"/>
        </w:rPr>
      </w:pPr>
      <w:r w:rsidRPr="00B93F3F">
        <w:rPr>
          <w:rFonts w:ascii="Helvetica" w:hAnsi="Helvetica" w:cs="Helvetica"/>
          <w:bCs w:val="0"/>
          <w:color w:val="92D050"/>
          <w:sz w:val="32"/>
          <w:szCs w:val="32"/>
          <w:lang w:val="en-US"/>
        </w:rPr>
        <w:t>Student will be able to</w:t>
      </w:r>
    </w:p>
    <w:p w14:paraId="18A6885E" w14:textId="77777777" w:rsidR="00B93F3F" w:rsidRPr="00B93F3F" w:rsidRDefault="00B93F3F" w:rsidP="00B93F3F">
      <w:pPr>
        <w:numPr>
          <w:ilvl w:val="0"/>
          <w:numId w:val="8"/>
        </w:numPr>
        <w:shd w:val="clear" w:color="auto" w:fill="FFFFFF"/>
        <w:spacing w:before="100" w:beforeAutospacing="1" w:after="170" w:line="336" w:lineRule="atLeast"/>
        <w:ind w:left="0"/>
        <w:rPr>
          <w:rFonts w:ascii="Helvetica" w:hAnsi="Helvetica" w:cs="Helvetica"/>
          <w:color w:val="0000FF"/>
          <w:sz w:val="27"/>
          <w:szCs w:val="27"/>
        </w:rPr>
      </w:pPr>
      <w:r w:rsidRPr="00B93F3F">
        <w:rPr>
          <w:rStyle w:val="Textoennegrita"/>
          <w:rFonts w:ascii="Helvetica" w:hAnsi="Helvetica" w:cs="Helvetica"/>
          <w:color w:val="0000FF"/>
          <w:sz w:val="27"/>
          <w:szCs w:val="27"/>
          <w:lang w:val="en-US"/>
        </w:rPr>
        <w:t>Slice strings into substrings</w:t>
      </w:r>
    </w:p>
    <w:p w14:paraId="6234ACC8" w14:textId="6348D99C" w:rsidR="00D70359" w:rsidRDefault="00D70359" w:rsidP="00050E84">
      <w:pPr>
        <w:jc w:val="both"/>
        <w:rPr>
          <w:sz w:val="24"/>
          <w:szCs w:val="24"/>
          <w:lang w:val="en-US"/>
        </w:rPr>
      </w:pPr>
    </w:p>
    <w:p w14:paraId="7CD12516" w14:textId="4CD32C9B" w:rsidR="00B93F3F" w:rsidRDefault="00B93F3F" w:rsidP="00050E84">
      <w:pPr>
        <w:jc w:val="both"/>
        <w:rPr>
          <w:sz w:val="24"/>
          <w:szCs w:val="24"/>
          <w:lang w:val="en-US"/>
        </w:rPr>
      </w:pPr>
    </w:p>
    <w:p w14:paraId="5C632786" w14:textId="62F02B20" w:rsidR="00B93F3F" w:rsidRDefault="00B93F3F" w:rsidP="00050E84">
      <w:pPr>
        <w:jc w:val="both"/>
        <w:rPr>
          <w:sz w:val="24"/>
          <w:szCs w:val="24"/>
          <w:lang w:val="en-US"/>
        </w:rPr>
      </w:pPr>
    </w:p>
    <w:p w14:paraId="32B35699" w14:textId="250DFB9B" w:rsidR="00B93F3F" w:rsidRDefault="00B93F3F" w:rsidP="00050E84">
      <w:pPr>
        <w:jc w:val="both"/>
        <w:rPr>
          <w:sz w:val="24"/>
          <w:szCs w:val="24"/>
          <w:lang w:val="en-US"/>
        </w:rPr>
      </w:pPr>
    </w:p>
    <w:p w14:paraId="247A42DA" w14:textId="01635AFF" w:rsidR="00B93F3F" w:rsidRDefault="00B93F3F" w:rsidP="00050E84">
      <w:pPr>
        <w:jc w:val="both"/>
        <w:rPr>
          <w:sz w:val="24"/>
          <w:szCs w:val="24"/>
          <w:lang w:val="en-US"/>
        </w:rPr>
      </w:pPr>
    </w:p>
    <w:p w14:paraId="5BA6AC25" w14:textId="2426FA89" w:rsidR="00B93F3F" w:rsidRDefault="00B93F3F" w:rsidP="00050E84">
      <w:pPr>
        <w:jc w:val="both"/>
        <w:rPr>
          <w:sz w:val="24"/>
          <w:szCs w:val="24"/>
          <w:lang w:val="en-US"/>
        </w:rPr>
      </w:pPr>
    </w:p>
    <w:p w14:paraId="066618B7" w14:textId="15CEC7C6" w:rsidR="00B93F3F" w:rsidRDefault="00B93F3F" w:rsidP="00050E84">
      <w:pPr>
        <w:jc w:val="both"/>
        <w:rPr>
          <w:sz w:val="24"/>
          <w:szCs w:val="24"/>
          <w:lang w:val="en-US"/>
        </w:rPr>
      </w:pPr>
    </w:p>
    <w:p w14:paraId="38D2BF9C" w14:textId="080DA4DC" w:rsidR="00B93F3F" w:rsidRDefault="00B93F3F" w:rsidP="00050E84">
      <w:pPr>
        <w:jc w:val="both"/>
        <w:rPr>
          <w:sz w:val="24"/>
          <w:szCs w:val="24"/>
          <w:lang w:val="en-US"/>
        </w:rPr>
      </w:pPr>
    </w:p>
    <w:p w14:paraId="0E7A2F97" w14:textId="77777777" w:rsidR="00B93F3F" w:rsidRDefault="00B93F3F" w:rsidP="00050E84">
      <w:pPr>
        <w:jc w:val="both"/>
        <w:rPr>
          <w:sz w:val="24"/>
          <w:szCs w:val="24"/>
          <w:lang w:val="en-US"/>
        </w:rPr>
      </w:pPr>
    </w:p>
    <w:p w14:paraId="5F619263" w14:textId="77777777" w:rsidR="00B93F3F" w:rsidRDefault="00B93F3F" w:rsidP="00050E84">
      <w:pPr>
        <w:jc w:val="both"/>
        <w:rPr>
          <w:sz w:val="24"/>
          <w:szCs w:val="24"/>
          <w:lang w:val="en-US"/>
        </w:rPr>
      </w:pPr>
    </w:p>
    <w:p w14:paraId="6B9F3D60" w14:textId="77777777" w:rsidR="00D70359" w:rsidRDefault="00D70359" w:rsidP="00050E84">
      <w:pPr>
        <w:jc w:val="both"/>
        <w:rPr>
          <w:sz w:val="24"/>
          <w:szCs w:val="24"/>
          <w:lang w:val="en-US"/>
        </w:rPr>
      </w:pPr>
    </w:p>
    <w:p w14:paraId="27876BEE" w14:textId="11445A50" w:rsidR="00D70359" w:rsidRDefault="00D70359" w:rsidP="00050E84">
      <w:pPr>
        <w:jc w:val="both"/>
        <w:rPr>
          <w:sz w:val="24"/>
          <w:szCs w:val="24"/>
          <w:lang w:val="en-US"/>
        </w:rPr>
      </w:pPr>
    </w:p>
    <w:p w14:paraId="0649622B" w14:textId="6C4C9C1A" w:rsidR="00D70359" w:rsidRPr="00B93F3F" w:rsidRDefault="00D70359" w:rsidP="00050E84">
      <w:pPr>
        <w:jc w:val="both"/>
        <w:rPr>
          <w:b/>
          <w:color w:val="00B050"/>
          <w:sz w:val="36"/>
          <w:szCs w:val="36"/>
          <w:lang w:val="en-US"/>
        </w:rPr>
      </w:pPr>
      <w:r w:rsidRPr="00B93F3F">
        <w:rPr>
          <w:b/>
          <w:color w:val="00B050"/>
          <w:sz w:val="36"/>
          <w:szCs w:val="36"/>
          <w:lang w:val="en-US"/>
        </w:rPr>
        <w:lastRenderedPageBreak/>
        <w:t>3.2 Accessing sub-strings</w:t>
      </w:r>
    </w:p>
    <w:p w14:paraId="2C6DB6CA" w14:textId="5DDA3576" w:rsidR="00D70359" w:rsidRDefault="00D70359" w:rsidP="00D70359">
      <w:pPr>
        <w:jc w:val="both"/>
        <w:rPr>
          <w:sz w:val="24"/>
          <w:szCs w:val="24"/>
          <w:lang w:val="en-US"/>
        </w:rPr>
      </w:pPr>
      <w:r w:rsidRPr="00416E29">
        <w:rPr>
          <w:b/>
          <w:color w:val="ED7D31" w:themeColor="accent2"/>
          <w:sz w:val="28"/>
          <w:szCs w:val="24"/>
          <w:lang w:val="en-US"/>
        </w:rPr>
        <w:t>Video:</w:t>
      </w:r>
      <w:r w:rsidRPr="00416E29">
        <w:rPr>
          <w:color w:val="ED7D31" w:themeColor="accent2"/>
          <w:sz w:val="28"/>
          <w:szCs w:val="24"/>
          <w:lang w:val="en-US"/>
        </w:rPr>
        <w:t xml:space="preserve"> </w:t>
      </w:r>
      <w:r>
        <w:rPr>
          <w:b/>
          <w:color w:val="0070C0"/>
          <w:sz w:val="28"/>
          <w:szCs w:val="24"/>
          <w:lang w:val="en-US"/>
        </w:rPr>
        <w:t>AccesingSubStrings</w:t>
      </w:r>
      <w:r w:rsidRPr="00416E29">
        <w:rPr>
          <w:b/>
          <w:color w:val="0070C0"/>
          <w:sz w:val="28"/>
          <w:szCs w:val="24"/>
          <w:lang w:val="en-US"/>
        </w:rPr>
        <w:t>V</w:t>
      </w:r>
      <w:r>
        <w:rPr>
          <w:b/>
          <w:color w:val="0070C0"/>
          <w:sz w:val="28"/>
          <w:szCs w:val="24"/>
          <w:lang w:val="en-US"/>
        </w:rPr>
        <w:t>3</w:t>
      </w:r>
      <w:r w:rsidRPr="00416E29">
        <w:rPr>
          <w:b/>
          <w:color w:val="0070C0"/>
          <w:sz w:val="28"/>
          <w:szCs w:val="24"/>
          <w:lang w:val="en-US"/>
        </w:rPr>
        <w:t>.mp4</w:t>
      </w:r>
    </w:p>
    <w:p w14:paraId="692D3503" w14:textId="77777777" w:rsidR="003C45D6" w:rsidRDefault="00435AD1" w:rsidP="00050E84">
      <w:pPr>
        <w:jc w:val="both"/>
        <w:rPr>
          <w:sz w:val="24"/>
          <w:szCs w:val="24"/>
          <w:lang w:val="en-US"/>
        </w:rPr>
      </w:pPr>
      <w:r w:rsidRPr="003C45D6">
        <w:rPr>
          <w:b/>
          <w:color w:val="FF0000"/>
          <w:sz w:val="24"/>
          <w:szCs w:val="24"/>
          <w:highlight w:val="yellow"/>
          <w:lang w:val="en-US"/>
        </w:rPr>
        <w:t>We can get sub-strings from within a string using index slicing,</w:t>
      </w:r>
      <w:r w:rsidR="00404A07" w:rsidRPr="003C45D6">
        <w:rPr>
          <w:b/>
          <w:color w:val="FF0000"/>
          <w:sz w:val="24"/>
          <w:szCs w:val="24"/>
          <w:highlight w:val="yellow"/>
          <w:lang w:val="en-US"/>
        </w:rPr>
        <w:t xml:space="preserve"> </w:t>
      </w:r>
      <w:r w:rsidRPr="003C45D6">
        <w:rPr>
          <w:b/>
          <w:color w:val="FF0000"/>
          <w:sz w:val="24"/>
          <w:szCs w:val="24"/>
          <w:highlight w:val="yellow"/>
          <w:lang w:val="en-US"/>
        </w:rPr>
        <w:t>this allows us to get more than an individual character.</w:t>
      </w:r>
      <w:r w:rsidR="00404A07" w:rsidRPr="003C45D6">
        <w:rPr>
          <w:b/>
          <w:color w:val="FF0000"/>
          <w:sz w:val="24"/>
          <w:szCs w:val="24"/>
          <w:lang w:val="en-US"/>
        </w:rPr>
        <w:t xml:space="preserve"> </w:t>
      </w:r>
      <w:r w:rsidRPr="00435AD1">
        <w:rPr>
          <w:sz w:val="24"/>
          <w:szCs w:val="24"/>
          <w:lang w:val="en-US"/>
        </w:rPr>
        <w:t>We have an example of an index slicing code.</w:t>
      </w:r>
      <w:r w:rsidR="00404A07">
        <w:rPr>
          <w:sz w:val="24"/>
          <w:szCs w:val="24"/>
          <w:lang w:val="en-US"/>
        </w:rPr>
        <w:t xml:space="preserve"> </w:t>
      </w:r>
    </w:p>
    <w:p w14:paraId="3E531932" w14:textId="77777777" w:rsidR="003C45D6" w:rsidRDefault="00435AD1" w:rsidP="00050E84">
      <w:pPr>
        <w:jc w:val="both"/>
        <w:rPr>
          <w:sz w:val="24"/>
          <w:szCs w:val="24"/>
          <w:lang w:val="en-US"/>
        </w:rPr>
      </w:pPr>
      <w:r w:rsidRPr="00435AD1">
        <w:rPr>
          <w:sz w:val="24"/>
          <w:szCs w:val="24"/>
          <w:lang w:val="en-US"/>
        </w:rPr>
        <w:t>In this first cell, where we set the student name to "Colette",</w:t>
      </w:r>
      <w:r w:rsidR="00404A07">
        <w:rPr>
          <w:sz w:val="24"/>
          <w:szCs w:val="24"/>
          <w:lang w:val="en-US"/>
        </w:rPr>
        <w:t xml:space="preserve"> </w:t>
      </w:r>
      <w:r w:rsidRPr="00435AD1">
        <w:rPr>
          <w:sz w:val="24"/>
          <w:szCs w:val="24"/>
          <w:lang w:val="en-US"/>
        </w:rPr>
        <w:t>and we're going to access a slice from the index 2 for</w:t>
      </w:r>
      <w:r w:rsidR="00404A07">
        <w:rPr>
          <w:sz w:val="24"/>
          <w:szCs w:val="24"/>
          <w:lang w:val="en-US"/>
        </w:rPr>
        <w:t xml:space="preserve"> </w:t>
      </w:r>
      <w:r w:rsidRPr="00435AD1">
        <w:rPr>
          <w:sz w:val="24"/>
          <w:szCs w:val="24"/>
          <w:lang w:val="en-US"/>
        </w:rPr>
        <w:t xml:space="preserve">the start value of </w:t>
      </w:r>
      <w:proofErr w:type="spellStart"/>
      <w:r w:rsidRPr="00435AD1">
        <w:rPr>
          <w:sz w:val="24"/>
          <w:szCs w:val="24"/>
          <w:lang w:val="en-US"/>
        </w:rPr>
        <w:t>student_name</w:t>
      </w:r>
      <w:proofErr w:type="spellEnd"/>
      <w:r w:rsidRPr="00435AD1">
        <w:rPr>
          <w:sz w:val="24"/>
          <w:szCs w:val="24"/>
          <w:lang w:val="en-US"/>
        </w:rPr>
        <w:t>.</w:t>
      </w:r>
      <w:r w:rsidR="00404A07">
        <w:rPr>
          <w:sz w:val="24"/>
          <w:szCs w:val="24"/>
          <w:lang w:val="en-US"/>
        </w:rPr>
        <w:t xml:space="preserve"> </w:t>
      </w:r>
      <w:r w:rsidRPr="00435AD1">
        <w:rPr>
          <w:sz w:val="24"/>
          <w:szCs w:val="24"/>
          <w:lang w:val="en-US"/>
        </w:rPr>
        <w:t>And so we use the square brackets to do that.</w:t>
      </w:r>
      <w:r w:rsidR="00404A07">
        <w:rPr>
          <w:sz w:val="24"/>
          <w:szCs w:val="24"/>
          <w:lang w:val="en-US"/>
        </w:rPr>
        <w:t xml:space="preserve"> </w:t>
      </w:r>
      <w:r w:rsidRPr="00435AD1">
        <w:rPr>
          <w:sz w:val="24"/>
          <w:szCs w:val="24"/>
          <w:lang w:val="en-US"/>
        </w:rPr>
        <w:t>So this is my start value, so I'll start at index 2.</w:t>
      </w:r>
      <w:r w:rsidR="00404A07">
        <w:rPr>
          <w:sz w:val="24"/>
          <w:szCs w:val="24"/>
          <w:lang w:val="en-US"/>
        </w:rPr>
        <w:t xml:space="preserve"> </w:t>
      </w:r>
      <w:r w:rsidRPr="00435AD1">
        <w:rPr>
          <w:sz w:val="24"/>
          <w:szCs w:val="24"/>
          <w:lang w:val="en-US"/>
        </w:rPr>
        <w:t>So "C" would be index zero, so then "o", "l"</w:t>
      </w:r>
      <w:r w:rsidR="00404A07">
        <w:rPr>
          <w:sz w:val="24"/>
          <w:szCs w:val="24"/>
          <w:lang w:val="en-US"/>
        </w:rPr>
        <w:t xml:space="preserve"> </w:t>
      </w:r>
      <w:r w:rsidRPr="00435AD1">
        <w:rPr>
          <w:sz w:val="24"/>
          <w:szCs w:val="24"/>
          <w:lang w:val="en-US"/>
        </w:rPr>
        <w:t>and then, our stop value is index 5 and</w:t>
      </w:r>
      <w:r w:rsidR="00404A07">
        <w:rPr>
          <w:sz w:val="24"/>
          <w:szCs w:val="24"/>
          <w:lang w:val="en-US"/>
        </w:rPr>
        <w:t xml:space="preserve"> </w:t>
      </w:r>
      <w:r w:rsidRPr="00435AD1">
        <w:rPr>
          <w:sz w:val="24"/>
          <w:szCs w:val="24"/>
          <w:lang w:val="en-US"/>
        </w:rPr>
        <w:t xml:space="preserve">the index 5 is (counting) zero, one, </w:t>
      </w:r>
      <w:proofErr w:type="spellStart"/>
      <w:r w:rsidRPr="00435AD1">
        <w:rPr>
          <w:sz w:val="24"/>
          <w:szCs w:val="24"/>
          <w:lang w:val="en-US"/>
        </w:rPr>
        <w:t>tw,o</w:t>
      </w:r>
      <w:proofErr w:type="spellEnd"/>
      <w:r w:rsidRPr="00435AD1">
        <w:rPr>
          <w:sz w:val="24"/>
          <w:szCs w:val="24"/>
          <w:lang w:val="en-US"/>
        </w:rPr>
        <w:t xml:space="preserve"> three, four, five would go to that "t".</w:t>
      </w:r>
      <w:r w:rsidR="00404A07">
        <w:rPr>
          <w:sz w:val="24"/>
          <w:szCs w:val="24"/>
          <w:lang w:val="en-US"/>
        </w:rPr>
        <w:t xml:space="preserve"> </w:t>
      </w:r>
      <w:r w:rsidRPr="00117417">
        <w:rPr>
          <w:b/>
          <w:color w:val="0000FF"/>
          <w:sz w:val="24"/>
          <w:szCs w:val="24"/>
          <w:highlight w:val="yellow"/>
          <w:lang w:val="en-US"/>
        </w:rPr>
        <w:t xml:space="preserve">So we're </w:t>
      </w:r>
      <w:proofErr w:type="spellStart"/>
      <w:r w:rsidRPr="00117417">
        <w:rPr>
          <w:b/>
          <w:color w:val="0000FF"/>
          <w:sz w:val="24"/>
          <w:szCs w:val="24"/>
          <w:highlight w:val="yellow"/>
          <w:lang w:val="en-US"/>
        </w:rPr>
        <w:t>gonna</w:t>
      </w:r>
      <w:proofErr w:type="spellEnd"/>
      <w:r w:rsidRPr="00117417">
        <w:rPr>
          <w:b/>
          <w:color w:val="0000FF"/>
          <w:sz w:val="24"/>
          <w:szCs w:val="24"/>
          <w:highlight w:val="yellow"/>
          <w:lang w:val="en-US"/>
        </w:rPr>
        <w:t xml:space="preserve"> go from index 2 to the five, but</w:t>
      </w:r>
      <w:r w:rsidR="00404A07" w:rsidRPr="00117417">
        <w:rPr>
          <w:b/>
          <w:color w:val="0000FF"/>
          <w:sz w:val="24"/>
          <w:szCs w:val="24"/>
          <w:highlight w:val="yellow"/>
          <w:lang w:val="en-US"/>
        </w:rPr>
        <w:t xml:space="preserve"> </w:t>
      </w:r>
      <w:r w:rsidRPr="00117417">
        <w:rPr>
          <w:b/>
          <w:color w:val="0000FF"/>
          <w:sz w:val="24"/>
          <w:szCs w:val="24"/>
          <w:highlight w:val="yellow"/>
          <w:lang w:val="en-US"/>
        </w:rPr>
        <w:t>we don't include the stop value, we stop at that value (5).</w:t>
      </w:r>
      <w:r w:rsidR="00404A07" w:rsidRPr="00117417">
        <w:rPr>
          <w:b/>
          <w:color w:val="0000FF"/>
          <w:sz w:val="24"/>
          <w:szCs w:val="24"/>
          <w:highlight w:val="yellow"/>
          <w:lang w:val="en-US"/>
        </w:rPr>
        <w:t xml:space="preserve"> </w:t>
      </w:r>
      <w:r w:rsidRPr="00117417">
        <w:rPr>
          <w:b/>
          <w:color w:val="0000FF"/>
          <w:sz w:val="24"/>
          <w:szCs w:val="24"/>
          <w:highlight w:val="yellow"/>
          <w:lang w:val="en-US"/>
        </w:rPr>
        <w:t>So, this will give us the three letters, starting at index 2 and</w:t>
      </w:r>
      <w:r w:rsidR="00404A07" w:rsidRPr="00117417">
        <w:rPr>
          <w:b/>
          <w:color w:val="0000FF"/>
          <w:sz w:val="24"/>
          <w:szCs w:val="24"/>
          <w:highlight w:val="yellow"/>
          <w:lang w:val="en-US"/>
        </w:rPr>
        <w:t xml:space="preserve"> </w:t>
      </w:r>
      <w:r w:rsidRPr="00117417">
        <w:rPr>
          <w:b/>
          <w:color w:val="0000FF"/>
          <w:sz w:val="24"/>
          <w:szCs w:val="24"/>
          <w:highlight w:val="yellow"/>
          <w:lang w:val="en-US"/>
        </w:rPr>
        <w:t>it ends at, and not includes index 5.</w:t>
      </w:r>
      <w:r w:rsidR="00404A07" w:rsidRPr="00117417">
        <w:rPr>
          <w:b/>
          <w:color w:val="0000FF"/>
          <w:sz w:val="24"/>
          <w:szCs w:val="24"/>
          <w:lang w:val="en-US"/>
        </w:rPr>
        <w:t xml:space="preserve"> </w:t>
      </w:r>
      <w:r w:rsidRPr="00435AD1">
        <w:rPr>
          <w:sz w:val="24"/>
          <w:szCs w:val="24"/>
          <w:lang w:val="en-US"/>
        </w:rPr>
        <w:t>So, let's go ahead and run that code cell.</w:t>
      </w:r>
      <w:r w:rsidR="00404A07">
        <w:rPr>
          <w:sz w:val="24"/>
          <w:szCs w:val="24"/>
          <w:lang w:val="en-US"/>
        </w:rPr>
        <w:t xml:space="preserve"> </w:t>
      </w:r>
      <w:r w:rsidRPr="00435AD1">
        <w:rPr>
          <w:sz w:val="24"/>
          <w:szCs w:val="24"/>
          <w:lang w:val="en-US"/>
        </w:rPr>
        <w:t>We see that the two through five is indexes</w:t>
      </w:r>
      <w:r w:rsidR="00404A07">
        <w:rPr>
          <w:sz w:val="24"/>
          <w:szCs w:val="24"/>
          <w:lang w:val="en-US"/>
        </w:rPr>
        <w:t xml:space="preserve"> </w:t>
      </w:r>
      <w:r w:rsidRPr="00435AD1">
        <w:rPr>
          <w:sz w:val="24"/>
          <w:szCs w:val="24"/>
          <w:lang w:val="en-US"/>
        </w:rPr>
        <w:t>2, 3 and 4, and stops at index 5.</w:t>
      </w:r>
    </w:p>
    <w:p w14:paraId="491994A2" w14:textId="6EE784D0" w:rsidR="003C45D6" w:rsidRDefault="003C45D6" w:rsidP="00050E84">
      <w:pPr>
        <w:jc w:val="both"/>
        <w:rPr>
          <w:sz w:val="24"/>
          <w:szCs w:val="24"/>
          <w:lang w:val="en-US"/>
        </w:rPr>
      </w:pPr>
      <w:r>
        <w:rPr>
          <w:noProof/>
          <w:sz w:val="24"/>
          <w:szCs w:val="24"/>
          <w:lang w:val="en-US"/>
        </w:rPr>
        <w:drawing>
          <wp:inline distT="0" distB="0" distL="0" distR="0" wp14:anchorId="42DF1A5F" wp14:editId="04037D44">
            <wp:extent cx="5398770" cy="219456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98770" cy="2194560"/>
                    </a:xfrm>
                    <a:prstGeom prst="rect">
                      <a:avLst/>
                    </a:prstGeom>
                    <a:noFill/>
                    <a:ln>
                      <a:noFill/>
                    </a:ln>
                  </pic:spPr>
                </pic:pic>
              </a:graphicData>
            </a:graphic>
          </wp:inline>
        </w:drawing>
      </w:r>
    </w:p>
    <w:p w14:paraId="10B1A2D9" w14:textId="63B8F19A" w:rsidR="003C45D6" w:rsidRDefault="00435AD1" w:rsidP="00050E84">
      <w:pPr>
        <w:jc w:val="both"/>
        <w:rPr>
          <w:sz w:val="24"/>
          <w:szCs w:val="24"/>
          <w:lang w:val="en-US"/>
        </w:rPr>
      </w:pPr>
      <w:r w:rsidRPr="00435AD1">
        <w:rPr>
          <w:sz w:val="24"/>
          <w:szCs w:val="24"/>
          <w:lang w:val="en-US"/>
        </w:rPr>
        <w:t xml:space="preserve">In this next example, we're just </w:t>
      </w:r>
      <w:proofErr w:type="spellStart"/>
      <w:r w:rsidRPr="00435AD1">
        <w:rPr>
          <w:sz w:val="24"/>
          <w:szCs w:val="24"/>
          <w:lang w:val="en-US"/>
        </w:rPr>
        <w:t>gonna</w:t>
      </w:r>
      <w:proofErr w:type="spellEnd"/>
      <w:r w:rsidRPr="00435AD1">
        <w:rPr>
          <w:sz w:val="24"/>
          <w:szCs w:val="24"/>
          <w:lang w:val="en-US"/>
        </w:rPr>
        <w:t xml:space="preserve"> print some</w:t>
      </w:r>
      <w:r w:rsidR="00404A07">
        <w:rPr>
          <w:sz w:val="24"/>
          <w:szCs w:val="24"/>
          <w:lang w:val="en-US"/>
        </w:rPr>
        <w:t xml:space="preserve"> </w:t>
      </w:r>
      <w:r w:rsidRPr="00435AD1">
        <w:rPr>
          <w:sz w:val="24"/>
          <w:szCs w:val="24"/>
          <w:lang w:val="en-US"/>
        </w:rPr>
        <w:t>different indexes there to show the point of</w:t>
      </w:r>
      <w:r w:rsidR="00404A07">
        <w:rPr>
          <w:sz w:val="24"/>
          <w:szCs w:val="24"/>
          <w:lang w:val="en-US"/>
        </w:rPr>
        <w:t xml:space="preserve"> </w:t>
      </w:r>
      <w:r w:rsidRPr="00435AD1">
        <w:rPr>
          <w:sz w:val="24"/>
          <w:szCs w:val="24"/>
          <w:lang w:val="en-US"/>
        </w:rPr>
        <w:t>2, 3 and 4 were the same result of "let".</w:t>
      </w:r>
      <w:r w:rsidR="00404A07">
        <w:rPr>
          <w:sz w:val="24"/>
          <w:szCs w:val="24"/>
          <w:lang w:val="en-US"/>
        </w:rPr>
        <w:t xml:space="preserve"> </w:t>
      </w:r>
    </w:p>
    <w:p w14:paraId="512FB81E" w14:textId="2F860C9A" w:rsidR="003C45D6" w:rsidRDefault="003C45D6" w:rsidP="00050E84">
      <w:pPr>
        <w:jc w:val="both"/>
        <w:rPr>
          <w:sz w:val="24"/>
          <w:szCs w:val="24"/>
          <w:lang w:val="en-US"/>
        </w:rPr>
      </w:pPr>
      <w:r>
        <w:rPr>
          <w:noProof/>
          <w:sz w:val="24"/>
          <w:szCs w:val="24"/>
          <w:lang w:val="en-US"/>
        </w:rPr>
        <w:drawing>
          <wp:inline distT="0" distB="0" distL="0" distR="0" wp14:anchorId="52F4CDD9" wp14:editId="6F050B0E">
            <wp:extent cx="5826273" cy="540688"/>
            <wp:effectExtent l="0" t="0" r="3175"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894769" cy="547045"/>
                    </a:xfrm>
                    <a:prstGeom prst="rect">
                      <a:avLst/>
                    </a:prstGeom>
                    <a:noFill/>
                    <a:ln>
                      <a:noFill/>
                    </a:ln>
                  </pic:spPr>
                </pic:pic>
              </a:graphicData>
            </a:graphic>
          </wp:inline>
        </w:drawing>
      </w:r>
    </w:p>
    <w:p w14:paraId="449E34CE" w14:textId="77777777" w:rsidR="003C45D6" w:rsidRDefault="003C45D6" w:rsidP="00050E84">
      <w:pPr>
        <w:jc w:val="both"/>
        <w:rPr>
          <w:sz w:val="24"/>
          <w:szCs w:val="24"/>
          <w:lang w:val="en-US"/>
        </w:rPr>
      </w:pPr>
    </w:p>
    <w:p w14:paraId="3CD3E613" w14:textId="77777777" w:rsidR="003C45D6" w:rsidRDefault="003C45D6" w:rsidP="00050E84">
      <w:pPr>
        <w:jc w:val="both"/>
        <w:rPr>
          <w:sz w:val="24"/>
          <w:szCs w:val="24"/>
          <w:lang w:val="en-US"/>
        </w:rPr>
      </w:pPr>
    </w:p>
    <w:p w14:paraId="11BB8798" w14:textId="77777777" w:rsidR="003C45D6" w:rsidRDefault="003C45D6" w:rsidP="00050E84">
      <w:pPr>
        <w:jc w:val="both"/>
        <w:rPr>
          <w:sz w:val="24"/>
          <w:szCs w:val="24"/>
          <w:lang w:val="en-US"/>
        </w:rPr>
      </w:pPr>
    </w:p>
    <w:p w14:paraId="21DAB25C" w14:textId="282E428B" w:rsidR="003C45D6" w:rsidRDefault="00435AD1" w:rsidP="00050E84">
      <w:pPr>
        <w:jc w:val="both"/>
        <w:rPr>
          <w:sz w:val="24"/>
          <w:szCs w:val="24"/>
          <w:lang w:val="en-US"/>
        </w:rPr>
      </w:pPr>
      <w:r w:rsidRPr="00435AD1">
        <w:rPr>
          <w:sz w:val="24"/>
          <w:szCs w:val="24"/>
          <w:lang w:val="en-US"/>
        </w:rPr>
        <w:t>In this last example,</w:t>
      </w:r>
      <w:r w:rsidR="00404A07">
        <w:rPr>
          <w:sz w:val="24"/>
          <w:szCs w:val="24"/>
          <w:lang w:val="en-US"/>
        </w:rPr>
        <w:t xml:space="preserve"> </w:t>
      </w:r>
      <w:r w:rsidRPr="00435AD1">
        <w:rPr>
          <w:sz w:val="24"/>
          <w:szCs w:val="24"/>
          <w:lang w:val="en-US"/>
        </w:rPr>
        <w:t xml:space="preserve">we use a longer word </w:t>
      </w:r>
      <w:proofErr w:type="spellStart"/>
      <w:r w:rsidRPr="00435AD1">
        <w:rPr>
          <w:sz w:val="24"/>
          <w:szCs w:val="24"/>
          <w:lang w:val="en-US"/>
        </w:rPr>
        <w:t>calledlong_word</w:t>
      </w:r>
      <w:proofErr w:type="spellEnd"/>
      <w:r w:rsidRPr="00435AD1">
        <w:rPr>
          <w:sz w:val="24"/>
          <w:szCs w:val="24"/>
          <w:lang w:val="en-US"/>
        </w:rPr>
        <w:t xml:space="preserve"> as our variable.</w:t>
      </w:r>
      <w:r w:rsidR="00404A07">
        <w:rPr>
          <w:sz w:val="24"/>
          <w:szCs w:val="24"/>
          <w:lang w:val="en-US"/>
        </w:rPr>
        <w:t xml:space="preserve"> </w:t>
      </w:r>
      <w:r w:rsidRPr="00435AD1">
        <w:rPr>
          <w:sz w:val="24"/>
          <w:szCs w:val="24"/>
          <w:lang w:val="en-US"/>
        </w:rPr>
        <w:t xml:space="preserve">And we're </w:t>
      </w:r>
      <w:proofErr w:type="spellStart"/>
      <w:r w:rsidRPr="00435AD1">
        <w:rPr>
          <w:sz w:val="24"/>
          <w:szCs w:val="24"/>
          <w:lang w:val="en-US"/>
        </w:rPr>
        <w:t>gonna</w:t>
      </w:r>
      <w:proofErr w:type="spellEnd"/>
      <w:r w:rsidRPr="00435AD1">
        <w:rPr>
          <w:sz w:val="24"/>
          <w:szCs w:val="24"/>
          <w:lang w:val="en-US"/>
        </w:rPr>
        <w:t xml:space="preserve"> go ahead and print </w:t>
      </w:r>
      <w:proofErr w:type="spellStart"/>
      <w:r w:rsidRPr="00435AD1">
        <w:rPr>
          <w:sz w:val="24"/>
          <w:szCs w:val="24"/>
          <w:lang w:val="en-US"/>
        </w:rPr>
        <w:t>long_word</w:t>
      </w:r>
      <w:proofErr w:type="spellEnd"/>
      <w:r w:rsidRPr="00435AD1">
        <w:rPr>
          <w:sz w:val="24"/>
          <w:szCs w:val="24"/>
          <w:lang w:val="en-US"/>
        </w:rPr>
        <w:t xml:space="preserve"> and</w:t>
      </w:r>
      <w:r w:rsidR="00404A07">
        <w:rPr>
          <w:sz w:val="24"/>
          <w:szCs w:val="24"/>
          <w:lang w:val="en-US"/>
        </w:rPr>
        <w:t xml:space="preserve"> </w:t>
      </w:r>
      <w:r w:rsidRPr="00435AD1">
        <w:rPr>
          <w:sz w:val="24"/>
          <w:szCs w:val="24"/>
          <w:lang w:val="en-US"/>
        </w:rPr>
        <w:t xml:space="preserve">then we're </w:t>
      </w:r>
      <w:proofErr w:type="spellStart"/>
      <w:r w:rsidRPr="00435AD1">
        <w:rPr>
          <w:sz w:val="24"/>
          <w:szCs w:val="24"/>
          <w:lang w:val="en-US"/>
        </w:rPr>
        <w:t>gonna</w:t>
      </w:r>
      <w:proofErr w:type="spellEnd"/>
      <w:r w:rsidRPr="00435AD1">
        <w:rPr>
          <w:sz w:val="24"/>
          <w:szCs w:val="24"/>
          <w:lang w:val="en-US"/>
        </w:rPr>
        <w:t xml:space="preserve"> do a slice.</w:t>
      </w:r>
      <w:r w:rsidR="00404A07">
        <w:rPr>
          <w:sz w:val="24"/>
          <w:szCs w:val="24"/>
          <w:lang w:val="en-US"/>
        </w:rPr>
        <w:t xml:space="preserve"> </w:t>
      </w:r>
      <w:r w:rsidRPr="00435AD1">
        <w:rPr>
          <w:sz w:val="24"/>
          <w:szCs w:val="24"/>
          <w:lang w:val="en-US"/>
        </w:rPr>
        <w:t>So index two is the third character (</w:t>
      </w:r>
      <w:proofErr w:type="spellStart"/>
      <w:r w:rsidRPr="00435AD1">
        <w:rPr>
          <w:sz w:val="24"/>
          <w:szCs w:val="24"/>
          <w:lang w:val="en-US"/>
        </w:rPr>
        <w:t>coounting</w:t>
      </w:r>
      <w:proofErr w:type="spellEnd"/>
      <w:r w:rsidRPr="00435AD1">
        <w:rPr>
          <w:sz w:val="24"/>
          <w:szCs w:val="24"/>
          <w:lang w:val="en-US"/>
        </w:rPr>
        <w:t>) zero, one, two</w:t>
      </w:r>
      <w:r w:rsidR="00404A07">
        <w:rPr>
          <w:sz w:val="24"/>
          <w:szCs w:val="24"/>
          <w:lang w:val="en-US"/>
        </w:rPr>
        <w:t xml:space="preserve"> </w:t>
      </w:r>
      <w:r w:rsidRPr="00435AD1">
        <w:rPr>
          <w:sz w:val="24"/>
          <w:szCs w:val="24"/>
          <w:lang w:val="en-US"/>
        </w:rPr>
        <w:t>and then we stop at the 11th character.</w:t>
      </w:r>
      <w:r w:rsidR="00404A07">
        <w:rPr>
          <w:sz w:val="24"/>
          <w:szCs w:val="24"/>
          <w:lang w:val="en-US"/>
        </w:rPr>
        <w:t xml:space="preserve"> </w:t>
      </w:r>
      <w:r w:rsidRPr="00435AD1">
        <w:rPr>
          <w:sz w:val="24"/>
          <w:szCs w:val="24"/>
          <w:lang w:val="en-US"/>
        </w:rPr>
        <w:t>Because we go to index 11 and that would be two through ten (2 - 10)</w:t>
      </w:r>
      <w:r w:rsidR="00404A07">
        <w:rPr>
          <w:sz w:val="24"/>
          <w:szCs w:val="24"/>
          <w:lang w:val="en-US"/>
        </w:rPr>
        <w:t xml:space="preserve"> </w:t>
      </w:r>
      <w:r w:rsidRPr="00435AD1">
        <w:rPr>
          <w:sz w:val="24"/>
          <w:szCs w:val="24"/>
          <w:lang w:val="en-US"/>
        </w:rPr>
        <w:t>lets go ahead and (counting) zero, one, two.. so it's start with the "K".</w:t>
      </w:r>
      <w:r w:rsidR="00404A07">
        <w:rPr>
          <w:sz w:val="24"/>
          <w:szCs w:val="24"/>
          <w:lang w:val="en-US"/>
        </w:rPr>
        <w:t xml:space="preserve"> </w:t>
      </w:r>
      <w:r w:rsidRPr="00435AD1">
        <w:rPr>
          <w:sz w:val="24"/>
          <w:szCs w:val="24"/>
          <w:lang w:val="en-US"/>
        </w:rPr>
        <w:t xml:space="preserve">And three, four, five, </w:t>
      </w:r>
      <w:proofErr w:type="spellStart"/>
      <w:r w:rsidRPr="00435AD1">
        <w:rPr>
          <w:sz w:val="24"/>
          <w:szCs w:val="24"/>
          <w:lang w:val="en-US"/>
        </w:rPr>
        <w:t>six,seven</w:t>
      </w:r>
      <w:proofErr w:type="spellEnd"/>
      <w:r w:rsidRPr="00435AD1">
        <w:rPr>
          <w:sz w:val="24"/>
          <w:szCs w:val="24"/>
          <w:lang w:val="en-US"/>
        </w:rPr>
        <w:t>, eight, nine, ten, so</w:t>
      </w:r>
      <w:r w:rsidR="00404A07">
        <w:rPr>
          <w:sz w:val="24"/>
          <w:szCs w:val="24"/>
          <w:lang w:val="en-US"/>
        </w:rPr>
        <w:t xml:space="preserve"> </w:t>
      </w:r>
      <w:r w:rsidRPr="00435AD1">
        <w:rPr>
          <w:sz w:val="24"/>
          <w:szCs w:val="24"/>
          <w:lang w:val="en-US"/>
        </w:rPr>
        <w:t>we should see the word "knowledge" let's go ahead and check this.</w:t>
      </w:r>
      <w:r w:rsidR="00404A07">
        <w:rPr>
          <w:sz w:val="24"/>
          <w:szCs w:val="24"/>
          <w:lang w:val="en-US"/>
        </w:rPr>
        <w:t xml:space="preserve"> </w:t>
      </w:r>
      <w:r w:rsidRPr="00435AD1">
        <w:rPr>
          <w:sz w:val="24"/>
          <w:szCs w:val="24"/>
          <w:lang w:val="en-US"/>
        </w:rPr>
        <w:t xml:space="preserve">And so </w:t>
      </w:r>
      <w:r w:rsidRPr="00435AD1">
        <w:rPr>
          <w:sz w:val="24"/>
          <w:szCs w:val="24"/>
          <w:lang w:val="en-US"/>
        </w:rPr>
        <w:lastRenderedPageBreak/>
        <w:t>we see "acknowledgement", and</w:t>
      </w:r>
      <w:r w:rsidR="00404A07">
        <w:rPr>
          <w:sz w:val="24"/>
          <w:szCs w:val="24"/>
          <w:lang w:val="en-US"/>
        </w:rPr>
        <w:t xml:space="preserve"> </w:t>
      </w:r>
      <w:r w:rsidRPr="00435AD1">
        <w:rPr>
          <w:sz w:val="24"/>
          <w:szCs w:val="24"/>
          <w:lang w:val="en-US"/>
        </w:rPr>
        <w:t>"knowledge" is the third character through the 11th character.</w:t>
      </w:r>
      <w:r w:rsidR="00404A07">
        <w:rPr>
          <w:sz w:val="24"/>
          <w:szCs w:val="24"/>
          <w:lang w:val="en-US"/>
        </w:rPr>
        <w:t xml:space="preserve"> </w:t>
      </w:r>
      <w:r w:rsidRPr="00435AD1">
        <w:rPr>
          <w:sz w:val="24"/>
          <w:szCs w:val="24"/>
          <w:lang w:val="en-US"/>
        </w:rPr>
        <w:t>So index 10 is the 11th character, and</w:t>
      </w:r>
      <w:r w:rsidR="00404A07">
        <w:rPr>
          <w:sz w:val="24"/>
          <w:szCs w:val="24"/>
          <w:lang w:val="en-US"/>
        </w:rPr>
        <w:t xml:space="preserve"> </w:t>
      </w:r>
      <w:r w:rsidRPr="00435AD1">
        <w:rPr>
          <w:sz w:val="24"/>
          <w:szCs w:val="24"/>
          <w:lang w:val="en-US"/>
        </w:rPr>
        <w:t>knowledge is index 2 for "K" and index 10 is the ending "e".</w:t>
      </w:r>
      <w:r w:rsidR="00404A07">
        <w:rPr>
          <w:sz w:val="24"/>
          <w:szCs w:val="24"/>
          <w:lang w:val="en-US"/>
        </w:rPr>
        <w:t xml:space="preserve"> </w:t>
      </w:r>
    </w:p>
    <w:p w14:paraId="3E528951" w14:textId="7CCE4750" w:rsidR="003C45D6" w:rsidRDefault="003C45D6" w:rsidP="00050E84">
      <w:pPr>
        <w:jc w:val="both"/>
        <w:rPr>
          <w:sz w:val="24"/>
          <w:szCs w:val="24"/>
          <w:lang w:val="en-US"/>
        </w:rPr>
      </w:pPr>
      <w:r>
        <w:rPr>
          <w:noProof/>
          <w:sz w:val="24"/>
          <w:szCs w:val="24"/>
          <w:lang w:val="en-US"/>
        </w:rPr>
        <w:drawing>
          <wp:inline distT="0" distB="0" distL="0" distR="0" wp14:anchorId="42E4CA8D" wp14:editId="086686F2">
            <wp:extent cx="6326505" cy="1494846"/>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385377" cy="1508757"/>
                    </a:xfrm>
                    <a:prstGeom prst="rect">
                      <a:avLst/>
                    </a:prstGeom>
                    <a:noFill/>
                    <a:ln>
                      <a:noFill/>
                    </a:ln>
                  </pic:spPr>
                </pic:pic>
              </a:graphicData>
            </a:graphic>
          </wp:inline>
        </w:drawing>
      </w:r>
    </w:p>
    <w:p w14:paraId="63DA7B0F" w14:textId="5DF9417F" w:rsidR="00D70359" w:rsidRPr="003C45D6" w:rsidRDefault="00435AD1" w:rsidP="00050E84">
      <w:pPr>
        <w:jc w:val="both"/>
        <w:rPr>
          <w:b/>
          <w:color w:val="0000FF"/>
          <w:sz w:val="24"/>
          <w:szCs w:val="24"/>
          <w:lang w:val="en-US"/>
        </w:rPr>
      </w:pPr>
      <w:r w:rsidRPr="003C45D6">
        <w:rPr>
          <w:b/>
          <w:color w:val="0000FF"/>
          <w:sz w:val="24"/>
          <w:szCs w:val="24"/>
          <w:highlight w:val="yellow"/>
          <w:lang w:val="en-US"/>
        </w:rPr>
        <w:t>String slicing is done with a start and a stop index.</w:t>
      </w:r>
      <w:r w:rsidR="00404A07" w:rsidRPr="003C45D6">
        <w:rPr>
          <w:b/>
          <w:color w:val="0000FF"/>
          <w:sz w:val="24"/>
          <w:szCs w:val="24"/>
          <w:highlight w:val="yellow"/>
          <w:lang w:val="en-US"/>
        </w:rPr>
        <w:t xml:space="preserve"> </w:t>
      </w:r>
      <w:r w:rsidRPr="003C45D6">
        <w:rPr>
          <w:b/>
          <w:color w:val="0000FF"/>
          <w:sz w:val="24"/>
          <w:szCs w:val="24"/>
          <w:highlight w:val="yellow"/>
          <w:lang w:val="en-US"/>
        </w:rPr>
        <w:t>The start index is the beginning of the string that we're</w:t>
      </w:r>
      <w:r w:rsidR="00404A07" w:rsidRPr="003C45D6">
        <w:rPr>
          <w:b/>
          <w:color w:val="0000FF"/>
          <w:sz w:val="24"/>
          <w:szCs w:val="24"/>
          <w:highlight w:val="yellow"/>
          <w:lang w:val="en-US"/>
        </w:rPr>
        <w:t xml:space="preserve"> </w:t>
      </w:r>
      <w:r w:rsidRPr="003C45D6">
        <w:rPr>
          <w:b/>
          <w:color w:val="0000FF"/>
          <w:sz w:val="24"/>
          <w:szCs w:val="24"/>
          <w:highlight w:val="yellow"/>
          <w:lang w:val="en-US"/>
        </w:rPr>
        <w:t>going to pullout and it will stop just before the stop index location.</w:t>
      </w:r>
      <w:r w:rsidR="00404A07" w:rsidRPr="003C45D6">
        <w:rPr>
          <w:b/>
          <w:color w:val="0000FF"/>
          <w:sz w:val="24"/>
          <w:szCs w:val="24"/>
          <w:lang w:val="en-US"/>
        </w:rPr>
        <w:t xml:space="preserve"> </w:t>
      </w:r>
    </w:p>
    <w:p w14:paraId="237013AF" w14:textId="0E7E83B4" w:rsidR="00B93F3F" w:rsidRDefault="003C45D6" w:rsidP="00050E84">
      <w:pPr>
        <w:jc w:val="both"/>
        <w:rPr>
          <w:sz w:val="24"/>
          <w:szCs w:val="24"/>
          <w:lang w:val="en-US"/>
        </w:rPr>
      </w:pPr>
      <w:r>
        <w:rPr>
          <w:noProof/>
          <w:sz w:val="24"/>
          <w:szCs w:val="24"/>
          <w:lang w:val="en-US"/>
        </w:rPr>
        <w:drawing>
          <wp:inline distT="0" distB="0" distL="0" distR="0" wp14:anchorId="4DC222F3" wp14:editId="4B3CDF21">
            <wp:extent cx="5391150" cy="2178685"/>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91150" cy="2178685"/>
                    </a:xfrm>
                    <a:prstGeom prst="rect">
                      <a:avLst/>
                    </a:prstGeom>
                    <a:noFill/>
                    <a:ln>
                      <a:noFill/>
                    </a:ln>
                  </pic:spPr>
                </pic:pic>
              </a:graphicData>
            </a:graphic>
          </wp:inline>
        </w:drawing>
      </w:r>
    </w:p>
    <w:p w14:paraId="268F3675" w14:textId="5F28E478" w:rsidR="003C45D6" w:rsidRDefault="003C45D6" w:rsidP="00050E84">
      <w:pPr>
        <w:jc w:val="both"/>
        <w:rPr>
          <w:sz w:val="24"/>
          <w:szCs w:val="24"/>
          <w:lang w:val="en-US"/>
        </w:rPr>
      </w:pPr>
    </w:p>
    <w:p w14:paraId="3ED1B1C0" w14:textId="77777777" w:rsidR="003C45D6" w:rsidRDefault="003C45D6" w:rsidP="00050E84">
      <w:pPr>
        <w:jc w:val="both"/>
        <w:rPr>
          <w:sz w:val="24"/>
          <w:szCs w:val="24"/>
          <w:lang w:val="en-US"/>
        </w:rPr>
      </w:pPr>
    </w:p>
    <w:p w14:paraId="3BDEBF6B" w14:textId="77777777" w:rsidR="00435AD1" w:rsidRPr="00435AD1" w:rsidRDefault="00435AD1" w:rsidP="00435AD1">
      <w:pPr>
        <w:pStyle w:val="Ttulo1"/>
        <w:shd w:val="clear" w:color="auto" w:fill="FFFFFF"/>
        <w:spacing w:before="0" w:beforeAutospacing="0" w:after="340" w:afterAutospacing="0" w:line="336" w:lineRule="atLeast"/>
        <w:rPr>
          <w:rFonts w:ascii="Helvetica" w:hAnsi="Helvetica" w:cs="Helvetica"/>
          <w:bCs w:val="0"/>
          <w:color w:val="FF0000"/>
          <w:sz w:val="32"/>
          <w:szCs w:val="32"/>
          <w:lang w:val="en-US"/>
        </w:rPr>
      </w:pPr>
      <w:r w:rsidRPr="00435AD1">
        <w:rPr>
          <w:rFonts w:ascii="Helvetica" w:hAnsi="Helvetica" w:cs="Helvetica"/>
          <w:bCs w:val="0"/>
          <w:color w:val="FF0000"/>
          <w:sz w:val="32"/>
          <w:szCs w:val="32"/>
          <w:highlight w:val="yellow"/>
          <w:lang w:val="en-US"/>
        </w:rPr>
        <w:t>Concept</w:t>
      </w:r>
    </w:p>
    <w:p w14:paraId="6B62524C" w14:textId="77777777" w:rsidR="00435AD1" w:rsidRPr="00435AD1" w:rsidRDefault="00435AD1" w:rsidP="00435AD1">
      <w:pPr>
        <w:pStyle w:val="Ttulo2"/>
        <w:shd w:val="clear" w:color="auto" w:fill="FFFFFF"/>
        <w:spacing w:before="0" w:beforeAutospacing="0" w:after="225" w:afterAutospacing="0" w:line="288" w:lineRule="atLeast"/>
        <w:jc w:val="both"/>
        <w:rPr>
          <w:rFonts w:ascii="Helvetica" w:hAnsi="Helvetica" w:cs="Helvetica"/>
          <w:b w:val="0"/>
          <w:bCs w:val="0"/>
          <w:color w:val="646464"/>
          <w:spacing w:val="15"/>
          <w:sz w:val="24"/>
          <w:szCs w:val="24"/>
          <w:lang w:val="en-US"/>
        </w:rPr>
      </w:pPr>
      <w:r w:rsidRPr="00435AD1">
        <w:rPr>
          <w:rFonts w:ascii="Helvetica" w:hAnsi="Helvetica" w:cs="Helvetica"/>
          <w:b w:val="0"/>
          <w:bCs w:val="0"/>
          <w:color w:val="646464"/>
          <w:spacing w:val="15"/>
          <w:sz w:val="24"/>
          <w:szCs w:val="24"/>
          <w:lang w:val="en-US"/>
        </w:rPr>
        <w:t>Accessing sub-strings</w:t>
      </w:r>
    </w:p>
    <w:p w14:paraId="35FC1310" w14:textId="77777777" w:rsidR="00435AD1" w:rsidRPr="00435AD1" w:rsidRDefault="00435AD1" w:rsidP="00435AD1">
      <w:pPr>
        <w:pStyle w:val="Ttulo3"/>
        <w:shd w:val="clear" w:color="auto" w:fill="FFFFFF"/>
        <w:spacing w:before="0" w:after="150" w:line="336" w:lineRule="atLeast"/>
        <w:jc w:val="both"/>
        <w:rPr>
          <w:rFonts w:ascii="Helvetica" w:hAnsi="Helvetica" w:cs="Helvetica"/>
          <w:b/>
          <w:bCs/>
          <w:color w:val="313131"/>
          <w:lang w:val="en-US"/>
        </w:rPr>
      </w:pPr>
      <w:r w:rsidRPr="00435AD1">
        <w:rPr>
          <w:rFonts w:ascii="Helvetica" w:hAnsi="Helvetica" w:cs="Helvetica"/>
          <w:color w:val="313131"/>
          <w:lang w:val="en-US"/>
        </w:rPr>
        <w:t>Index Slicing [</w:t>
      </w:r>
      <w:proofErr w:type="spellStart"/>
      <w:r w:rsidRPr="00435AD1">
        <w:rPr>
          <w:rFonts w:ascii="Helvetica" w:hAnsi="Helvetica" w:cs="Helvetica"/>
          <w:color w:val="313131"/>
          <w:lang w:val="en-US"/>
        </w:rPr>
        <w:t>start:stop</w:t>
      </w:r>
      <w:proofErr w:type="spellEnd"/>
      <w:r w:rsidRPr="00435AD1">
        <w:rPr>
          <w:rFonts w:ascii="Helvetica" w:hAnsi="Helvetica" w:cs="Helvetica"/>
          <w:color w:val="313131"/>
          <w:lang w:val="en-US"/>
        </w:rPr>
        <w:t>]</w:t>
      </w:r>
    </w:p>
    <w:p w14:paraId="2274248E" w14:textId="77777777" w:rsidR="00435AD1" w:rsidRPr="00435AD1" w:rsidRDefault="00435AD1" w:rsidP="00435AD1">
      <w:pPr>
        <w:pStyle w:val="NormalWeb"/>
        <w:shd w:val="clear" w:color="auto" w:fill="FFFFFF"/>
        <w:spacing w:before="0" w:beforeAutospacing="0" w:after="340" w:afterAutospacing="0"/>
        <w:jc w:val="both"/>
        <w:rPr>
          <w:rFonts w:ascii="Helvetica" w:hAnsi="Helvetica" w:cs="Helvetica"/>
          <w:color w:val="313131"/>
          <w:lang w:val="en-US"/>
        </w:rPr>
      </w:pPr>
      <w:r w:rsidRPr="00435AD1">
        <w:rPr>
          <w:rFonts w:ascii="Helvetica" w:hAnsi="Helvetica" w:cs="Helvetica"/>
          <w:color w:val="313131"/>
          <w:lang w:val="en-US"/>
        </w:rPr>
        <w:t>String slicing returns a string section by addressing the start and stop indexes</w:t>
      </w:r>
    </w:p>
    <w:p w14:paraId="5CAB29F6" w14:textId="77777777" w:rsidR="00435AD1" w:rsidRPr="00435AD1" w:rsidRDefault="00435AD1" w:rsidP="00435AD1">
      <w:pPr>
        <w:pStyle w:val="HTMLconformatoprevio"/>
        <w:shd w:val="clear" w:color="auto" w:fill="FFFFFF"/>
        <w:spacing w:before="240" w:after="240" w:line="336" w:lineRule="atLeast"/>
        <w:jc w:val="both"/>
        <w:rPr>
          <w:rStyle w:val="CdigoHTML"/>
          <w:rFonts w:eastAsiaTheme="majorEastAsia"/>
          <w:color w:val="313131"/>
          <w:sz w:val="24"/>
          <w:szCs w:val="24"/>
          <w:lang w:val="en-US"/>
        </w:rPr>
      </w:pPr>
      <w:r w:rsidRPr="00435AD1">
        <w:rPr>
          <w:rStyle w:val="CdigoHTML"/>
          <w:rFonts w:eastAsiaTheme="majorEastAsia"/>
          <w:color w:val="313131"/>
          <w:sz w:val="24"/>
          <w:szCs w:val="24"/>
          <w:lang w:val="en-US"/>
        </w:rPr>
        <w:t xml:space="preserve"># assign string to </w:t>
      </w:r>
      <w:proofErr w:type="spellStart"/>
      <w:r w:rsidRPr="00435AD1">
        <w:rPr>
          <w:rStyle w:val="CdigoHTML"/>
          <w:rFonts w:eastAsiaTheme="majorEastAsia"/>
          <w:color w:val="313131"/>
          <w:sz w:val="24"/>
          <w:szCs w:val="24"/>
          <w:lang w:val="en-US"/>
        </w:rPr>
        <w:t>student_name</w:t>
      </w:r>
      <w:proofErr w:type="spellEnd"/>
    </w:p>
    <w:p w14:paraId="2D759C0F" w14:textId="77777777" w:rsidR="00435AD1" w:rsidRPr="00435AD1" w:rsidRDefault="00435AD1" w:rsidP="00435AD1">
      <w:pPr>
        <w:pStyle w:val="HTMLconformatoprevio"/>
        <w:shd w:val="clear" w:color="auto" w:fill="FFFFFF"/>
        <w:spacing w:before="240" w:after="240" w:line="336" w:lineRule="atLeast"/>
        <w:jc w:val="both"/>
        <w:rPr>
          <w:rStyle w:val="CdigoHTML"/>
          <w:rFonts w:eastAsiaTheme="majorEastAsia"/>
          <w:color w:val="313131"/>
          <w:sz w:val="24"/>
          <w:szCs w:val="24"/>
          <w:lang w:val="en-US"/>
        </w:rPr>
      </w:pPr>
      <w:proofErr w:type="spellStart"/>
      <w:r w:rsidRPr="00435AD1">
        <w:rPr>
          <w:rStyle w:val="CdigoHTML"/>
          <w:rFonts w:eastAsiaTheme="majorEastAsia"/>
          <w:color w:val="313131"/>
          <w:sz w:val="24"/>
          <w:szCs w:val="24"/>
          <w:lang w:val="en-US"/>
        </w:rPr>
        <w:t>student_name</w:t>
      </w:r>
      <w:proofErr w:type="spellEnd"/>
      <w:r w:rsidRPr="00435AD1">
        <w:rPr>
          <w:rStyle w:val="CdigoHTML"/>
          <w:rFonts w:eastAsiaTheme="majorEastAsia"/>
          <w:color w:val="313131"/>
          <w:sz w:val="24"/>
          <w:szCs w:val="24"/>
          <w:lang w:val="en-US"/>
        </w:rPr>
        <w:t xml:space="preserve"> = "Colette"</w:t>
      </w:r>
    </w:p>
    <w:p w14:paraId="13F0AF30" w14:textId="77777777" w:rsidR="00435AD1" w:rsidRPr="00435AD1" w:rsidRDefault="00435AD1" w:rsidP="00435AD1">
      <w:pPr>
        <w:pStyle w:val="HTMLconformatoprevio"/>
        <w:shd w:val="clear" w:color="auto" w:fill="FFFFFF"/>
        <w:spacing w:before="240" w:after="240" w:line="336" w:lineRule="atLeast"/>
        <w:jc w:val="both"/>
        <w:rPr>
          <w:rStyle w:val="CdigoHTML"/>
          <w:rFonts w:eastAsiaTheme="majorEastAsia"/>
          <w:color w:val="313131"/>
          <w:sz w:val="24"/>
          <w:szCs w:val="24"/>
          <w:lang w:val="en-US"/>
        </w:rPr>
      </w:pPr>
      <w:r w:rsidRPr="00435AD1">
        <w:rPr>
          <w:rStyle w:val="CdigoHTML"/>
          <w:rFonts w:eastAsiaTheme="majorEastAsia"/>
          <w:color w:val="313131"/>
          <w:sz w:val="24"/>
          <w:szCs w:val="24"/>
          <w:lang w:val="en-US"/>
        </w:rPr>
        <w:t># addressing the 3rd, 4th and 5th characters</w:t>
      </w:r>
    </w:p>
    <w:p w14:paraId="137D7FB5" w14:textId="77777777" w:rsidR="00435AD1" w:rsidRPr="00435AD1" w:rsidRDefault="00435AD1" w:rsidP="00435AD1">
      <w:pPr>
        <w:pStyle w:val="HTMLconformatoprevio"/>
        <w:shd w:val="clear" w:color="auto" w:fill="FFFFFF"/>
        <w:spacing w:before="240" w:after="240" w:line="336" w:lineRule="atLeast"/>
        <w:jc w:val="both"/>
        <w:rPr>
          <w:rStyle w:val="CdigoHTML"/>
          <w:rFonts w:eastAsiaTheme="majorEastAsia"/>
          <w:color w:val="313131"/>
          <w:sz w:val="24"/>
          <w:szCs w:val="24"/>
          <w:lang w:val="en-US"/>
        </w:rPr>
      </w:pPr>
      <w:proofErr w:type="spellStart"/>
      <w:r w:rsidRPr="00435AD1">
        <w:rPr>
          <w:rStyle w:val="CdigoHTML"/>
          <w:rFonts w:eastAsiaTheme="majorEastAsia"/>
          <w:color w:val="313131"/>
          <w:sz w:val="24"/>
          <w:szCs w:val="24"/>
          <w:lang w:val="en-US"/>
        </w:rPr>
        <w:t>student_name</w:t>
      </w:r>
      <w:proofErr w:type="spellEnd"/>
      <w:r w:rsidRPr="00435AD1">
        <w:rPr>
          <w:rStyle w:val="CdigoHTML"/>
          <w:rFonts w:eastAsiaTheme="majorEastAsia"/>
          <w:color w:val="313131"/>
          <w:sz w:val="24"/>
          <w:szCs w:val="24"/>
          <w:lang w:val="en-US"/>
        </w:rPr>
        <w:t>[2:5]</w:t>
      </w:r>
    </w:p>
    <w:p w14:paraId="5099103B" w14:textId="77777777" w:rsidR="00435AD1" w:rsidRPr="00435AD1" w:rsidRDefault="00435AD1" w:rsidP="00435AD1">
      <w:pPr>
        <w:pStyle w:val="NormalWeb"/>
        <w:shd w:val="clear" w:color="auto" w:fill="FFFFFF"/>
        <w:spacing w:before="0" w:beforeAutospacing="0" w:after="340" w:afterAutospacing="0"/>
        <w:jc w:val="both"/>
        <w:rPr>
          <w:rFonts w:ascii="Helvetica" w:hAnsi="Helvetica" w:cs="Helvetica"/>
          <w:color w:val="313131"/>
          <w:lang w:val="en-US"/>
        </w:rPr>
      </w:pPr>
      <w:r w:rsidRPr="00435AD1">
        <w:rPr>
          <w:rFonts w:ascii="Helvetica" w:hAnsi="Helvetica" w:cs="Helvetica"/>
          <w:color w:val="313131"/>
          <w:lang w:val="en-US"/>
        </w:rPr>
        <w:lastRenderedPageBreak/>
        <w:t>The slice starts at index 2 and ends at index 5 (but does not include index 5)</w:t>
      </w:r>
    </w:p>
    <w:p w14:paraId="1B107A3B" w14:textId="77777777" w:rsidR="00435AD1" w:rsidRPr="00435AD1" w:rsidRDefault="00435AD1" w:rsidP="00435AD1">
      <w:pPr>
        <w:pStyle w:val="Ttulo2"/>
        <w:shd w:val="clear" w:color="auto" w:fill="FFFFFF"/>
        <w:spacing w:before="600" w:beforeAutospacing="0" w:after="225" w:afterAutospacing="0" w:line="288" w:lineRule="atLeast"/>
        <w:jc w:val="both"/>
        <w:rPr>
          <w:rFonts w:ascii="Helvetica" w:hAnsi="Helvetica" w:cs="Helvetica"/>
          <w:b w:val="0"/>
          <w:bCs w:val="0"/>
          <w:color w:val="646464"/>
          <w:spacing w:val="15"/>
          <w:sz w:val="24"/>
          <w:szCs w:val="24"/>
          <w:lang w:val="en-US"/>
        </w:rPr>
      </w:pPr>
      <w:r w:rsidRPr="00435AD1">
        <w:rPr>
          <w:rFonts w:ascii="Helvetica" w:hAnsi="Helvetica" w:cs="Helvetica"/>
          <w:b w:val="0"/>
          <w:bCs w:val="0"/>
          <w:color w:val="646464"/>
          <w:spacing w:val="15"/>
          <w:sz w:val="24"/>
          <w:szCs w:val="24"/>
          <w:lang w:val="en-US"/>
        </w:rPr>
        <w:t>Examples</w:t>
      </w:r>
    </w:p>
    <w:p w14:paraId="622DF842" w14:textId="77777777" w:rsidR="00435AD1" w:rsidRPr="00435AD1" w:rsidRDefault="00435AD1" w:rsidP="00435AD1">
      <w:pPr>
        <w:pStyle w:val="HTMLconformatoprevio"/>
        <w:shd w:val="clear" w:color="auto" w:fill="FFFFFF"/>
        <w:spacing w:before="240" w:after="240" w:line="336" w:lineRule="atLeast"/>
        <w:jc w:val="both"/>
        <w:rPr>
          <w:rStyle w:val="CdigoHTML"/>
          <w:rFonts w:eastAsiaTheme="majorEastAsia"/>
          <w:color w:val="313131"/>
          <w:sz w:val="24"/>
          <w:szCs w:val="24"/>
          <w:lang w:val="en-US"/>
        </w:rPr>
      </w:pPr>
      <w:r w:rsidRPr="00435AD1">
        <w:rPr>
          <w:rStyle w:val="CdigoHTML"/>
          <w:rFonts w:eastAsiaTheme="majorEastAsia"/>
          <w:color w:val="313131"/>
          <w:sz w:val="24"/>
          <w:szCs w:val="24"/>
          <w:lang w:val="en-US"/>
        </w:rPr>
        <w:t># [ ] review and run example</w:t>
      </w:r>
    </w:p>
    <w:p w14:paraId="1899D91D" w14:textId="77777777" w:rsidR="00435AD1" w:rsidRPr="00435AD1" w:rsidRDefault="00435AD1" w:rsidP="00435AD1">
      <w:pPr>
        <w:pStyle w:val="HTMLconformatoprevio"/>
        <w:shd w:val="clear" w:color="auto" w:fill="FFFFFF"/>
        <w:spacing w:before="240" w:after="240" w:line="336" w:lineRule="atLeast"/>
        <w:jc w:val="both"/>
        <w:rPr>
          <w:rStyle w:val="CdigoHTML"/>
          <w:rFonts w:eastAsiaTheme="majorEastAsia"/>
          <w:color w:val="313131"/>
          <w:sz w:val="24"/>
          <w:szCs w:val="24"/>
          <w:lang w:val="en-US"/>
        </w:rPr>
      </w:pPr>
      <w:r w:rsidRPr="00435AD1">
        <w:rPr>
          <w:rStyle w:val="CdigoHTML"/>
          <w:rFonts w:eastAsiaTheme="majorEastAsia"/>
          <w:color w:val="313131"/>
          <w:sz w:val="24"/>
          <w:szCs w:val="24"/>
          <w:lang w:val="en-US"/>
        </w:rPr>
        <w:t xml:space="preserve"># assign string to </w:t>
      </w:r>
      <w:proofErr w:type="spellStart"/>
      <w:r w:rsidRPr="00435AD1">
        <w:rPr>
          <w:rStyle w:val="CdigoHTML"/>
          <w:rFonts w:eastAsiaTheme="majorEastAsia"/>
          <w:color w:val="313131"/>
          <w:sz w:val="24"/>
          <w:szCs w:val="24"/>
          <w:lang w:val="en-US"/>
        </w:rPr>
        <w:t>student_name</w:t>
      </w:r>
      <w:proofErr w:type="spellEnd"/>
    </w:p>
    <w:p w14:paraId="612AFEE8" w14:textId="77777777" w:rsidR="00435AD1" w:rsidRPr="00435AD1" w:rsidRDefault="00435AD1" w:rsidP="00435AD1">
      <w:pPr>
        <w:pStyle w:val="HTMLconformatoprevio"/>
        <w:shd w:val="clear" w:color="auto" w:fill="FFFFFF"/>
        <w:spacing w:before="240" w:after="240" w:line="336" w:lineRule="atLeast"/>
        <w:jc w:val="both"/>
        <w:rPr>
          <w:rStyle w:val="CdigoHTML"/>
          <w:rFonts w:eastAsiaTheme="majorEastAsia"/>
          <w:color w:val="313131"/>
          <w:sz w:val="24"/>
          <w:szCs w:val="24"/>
          <w:lang w:val="en-US"/>
        </w:rPr>
      </w:pPr>
      <w:proofErr w:type="spellStart"/>
      <w:r w:rsidRPr="00435AD1">
        <w:rPr>
          <w:rStyle w:val="CdigoHTML"/>
          <w:rFonts w:eastAsiaTheme="majorEastAsia"/>
          <w:color w:val="313131"/>
          <w:sz w:val="24"/>
          <w:szCs w:val="24"/>
          <w:lang w:val="en-US"/>
        </w:rPr>
        <w:t>student_name</w:t>
      </w:r>
      <w:proofErr w:type="spellEnd"/>
      <w:r w:rsidRPr="00435AD1">
        <w:rPr>
          <w:rStyle w:val="CdigoHTML"/>
          <w:rFonts w:eastAsiaTheme="majorEastAsia"/>
          <w:color w:val="313131"/>
          <w:sz w:val="24"/>
          <w:szCs w:val="24"/>
          <w:lang w:val="en-US"/>
        </w:rPr>
        <w:t xml:space="preserve"> = "Colette"</w:t>
      </w:r>
    </w:p>
    <w:p w14:paraId="4981EE29" w14:textId="77777777" w:rsidR="00435AD1" w:rsidRPr="00435AD1" w:rsidRDefault="00435AD1" w:rsidP="00435AD1">
      <w:pPr>
        <w:pStyle w:val="HTMLconformatoprevio"/>
        <w:shd w:val="clear" w:color="auto" w:fill="FFFFFF"/>
        <w:spacing w:before="240" w:after="240" w:line="336" w:lineRule="atLeast"/>
        <w:jc w:val="both"/>
        <w:rPr>
          <w:rStyle w:val="CdigoHTML"/>
          <w:rFonts w:eastAsiaTheme="majorEastAsia"/>
          <w:color w:val="313131"/>
          <w:sz w:val="24"/>
          <w:szCs w:val="24"/>
          <w:lang w:val="en-US"/>
        </w:rPr>
      </w:pPr>
    </w:p>
    <w:p w14:paraId="189A799B" w14:textId="77777777" w:rsidR="00435AD1" w:rsidRPr="00435AD1" w:rsidRDefault="00435AD1" w:rsidP="00435AD1">
      <w:pPr>
        <w:pStyle w:val="HTMLconformatoprevio"/>
        <w:shd w:val="clear" w:color="auto" w:fill="FFFFFF"/>
        <w:spacing w:before="240" w:after="240" w:line="336" w:lineRule="atLeast"/>
        <w:jc w:val="both"/>
        <w:rPr>
          <w:rStyle w:val="CdigoHTML"/>
          <w:rFonts w:eastAsiaTheme="majorEastAsia"/>
          <w:color w:val="313131"/>
          <w:sz w:val="24"/>
          <w:szCs w:val="24"/>
          <w:lang w:val="en-US"/>
        </w:rPr>
      </w:pPr>
      <w:r w:rsidRPr="00435AD1">
        <w:rPr>
          <w:rStyle w:val="CdigoHTML"/>
          <w:rFonts w:eastAsiaTheme="majorEastAsia"/>
          <w:color w:val="313131"/>
          <w:sz w:val="24"/>
          <w:szCs w:val="24"/>
          <w:lang w:val="en-US"/>
        </w:rPr>
        <w:t># addressing the 3rd, 4th and 5th characters using a slice</w:t>
      </w:r>
    </w:p>
    <w:p w14:paraId="7937F98F" w14:textId="77777777" w:rsidR="00435AD1" w:rsidRPr="00435AD1" w:rsidRDefault="00435AD1" w:rsidP="00435AD1">
      <w:pPr>
        <w:pStyle w:val="HTMLconformatoprevio"/>
        <w:shd w:val="clear" w:color="auto" w:fill="FFFFFF"/>
        <w:spacing w:before="240" w:after="240" w:line="336" w:lineRule="atLeast"/>
        <w:jc w:val="both"/>
        <w:rPr>
          <w:rStyle w:val="CdigoHTML"/>
          <w:rFonts w:eastAsiaTheme="majorEastAsia"/>
          <w:color w:val="313131"/>
          <w:sz w:val="24"/>
          <w:szCs w:val="24"/>
          <w:lang w:val="en-US"/>
        </w:rPr>
      </w:pPr>
      <w:r w:rsidRPr="00435AD1">
        <w:rPr>
          <w:rStyle w:val="CdigoHTML"/>
          <w:rFonts w:eastAsiaTheme="majorEastAsia"/>
          <w:color w:val="313131"/>
          <w:sz w:val="24"/>
          <w:szCs w:val="24"/>
          <w:lang w:val="en-US"/>
        </w:rPr>
        <w:t xml:space="preserve">print("slice </w:t>
      </w:r>
      <w:proofErr w:type="spellStart"/>
      <w:r w:rsidRPr="00435AD1">
        <w:rPr>
          <w:rStyle w:val="CdigoHTML"/>
          <w:rFonts w:eastAsiaTheme="majorEastAsia"/>
          <w:color w:val="313131"/>
          <w:sz w:val="24"/>
          <w:szCs w:val="24"/>
          <w:lang w:val="en-US"/>
        </w:rPr>
        <w:t>student_name</w:t>
      </w:r>
      <w:proofErr w:type="spellEnd"/>
      <w:r w:rsidRPr="00435AD1">
        <w:rPr>
          <w:rStyle w:val="CdigoHTML"/>
          <w:rFonts w:eastAsiaTheme="majorEastAsia"/>
          <w:color w:val="313131"/>
          <w:sz w:val="24"/>
          <w:szCs w:val="24"/>
          <w:lang w:val="en-US"/>
        </w:rPr>
        <w:t>[2:5]:",</w:t>
      </w:r>
      <w:proofErr w:type="spellStart"/>
      <w:r w:rsidRPr="00435AD1">
        <w:rPr>
          <w:rStyle w:val="CdigoHTML"/>
          <w:rFonts w:eastAsiaTheme="majorEastAsia"/>
          <w:color w:val="313131"/>
          <w:sz w:val="24"/>
          <w:szCs w:val="24"/>
          <w:lang w:val="en-US"/>
        </w:rPr>
        <w:t>student_name</w:t>
      </w:r>
      <w:proofErr w:type="spellEnd"/>
      <w:r w:rsidRPr="00435AD1">
        <w:rPr>
          <w:rStyle w:val="CdigoHTML"/>
          <w:rFonts w:eastAsiaTheme="majorEastAsia"/>
          <w:color w:val="313131"/>
          <w:sz w:val="24"/>
          <w:szCs w:val="24"/>
          <w:lang w:val="en-US"/>
        </w:rPr>
        <w:t>[2:5])</w:t>
      </w:r>
    </w:p>
    <w:p w14:paraId="736DE360" w14:textId="77777777" w:rsidR="00435AD1" w:rsidRPr="00435AD1" w:rsidRDefault="00435AD1" w:rsidP="00435AD1">
      <w:pPr>
        <w:pStyle w:val="HTMLconformatoprevio"/>
        <w:shd w:val="clear" w:color="auto" w:fill="FFFFFF"/>
        <w:spacing w:before="240" w:after="240" w:line="336" w:lineRule="atLeast"/>
        <w:jc w:val="both"/>
        <w:rPr>
          <w:rStyle w:val="CdigoHTML"/>
          <w:rFonts w:eastAsiaTheme="majorEastAsia"/>
          <w:color w:val="313131"/>
          <w:sz w:val="24"/>
          <w:szCs w:val="24"/>
          <w:lang w:val="en-US"/>
        </w:rPr>
      </w:pPr>
      <w:r w:rsidRPr="00435AD1">
        <w:rPr>
          <w:rStyle w:val="CdigoHTML"/>
          <w:rFonts w:eastAsiaTheme="majorEastAsia"/>
          <w:color w:val="313131"/>
          <w:sz w:val="24"/>
          <w:szCs w:val="24"/>
          <w:lang w:val="en-US"/>
        </w:rPr>
        <w:t># [ ] review and run example</w:t>
      </w:r>
    </w:p>
    <w:p w14:paraId="59B8C09A" w14:textId="77777777" w:rsidR="00435AD1" w:rsidRPr="00435AD1" w:rsidRDefault="00435AD1" w:rsidP="00435AD1">
      <w:pPr>
        <w:pStyle w:val="HTMLconformatoprevio"/>
        <w:shd w:val="clear" w:color="auto" w:fill="FFFFFF"/>
        <w:spacing w:before="240" w:after="240" w:line="336" w:lineRule="atLeast"/>
        <w:jc w:val="both"/>
        <w:rPr>
          <w:rStyle w:val="CdigoHTML"/>
          <w:rFonts w:eastAsiaTheme="majorEastAsia"/>
          <w:color w:val="313131"/>
          <w:sz w:val="24"/>
          <w:szCs w:val="24"/>
          <w:lang w:val="en-US"/>
        </w:rPr>
      </w:pPr>
      <w:r w:rsidRPr="00435AD1">
        <w:rPr>
          <w:rStyle w:val="CdigoHTML"/>
          <w:rFonts w:eastAsiaTheme="majorEastAsia"/>
          <w:color w:val="313131"/>
          <w:sz w:val="24"/>
          <w:szCs w:val="24"/>
          <w:lang w:val="en-US"/>
        </w:rPr>
        <w:t xml:space="preserve"># assign string to </w:t>
      </w:r>
      <w:proofErr w:type="spellStart"/>
      <w:r w:rsidRPr="00435AD1">
        <w:rPr>
          <w:rStyle w:val="CdigoHTML"/>
          <w:rFonts w:eastAsiaTheme="majorEastAsia"/>
          <w:color w:val="313131"/>
          <w:sz w:val="24"/>
          <w:szCs w:val="24"/>
          <w:lang w:val="en-US"/>
        </w:rPr>
        <w:t>student_name</w:t>
      </w:r>
      <w:proofErr w:type="spellEnd"/>
    </w:p>
    <w:p w14:paraId="1FC1AEFC" w14:textId="77777777" w:rsidR="00435AD1" w:rsidRPr="00435AD1" w:rsidRDefault="00435AD1" w:rsidP="00435AD1">
      <w:pPr>
        <w:pStyle w:val="HTMLconformatoprevio"/>
        <w:shd w:val="clear" w:color="auto" w:fill="FFFFFF"/>
        <w:spacing w:before="240" w:after="240" w:line="336" w:lineRule="atLeast"/>
        <w:jc w:val="both"/>
        <w:rPr>
          <w:rStyle w:val="CdigoHTML"/>
          <w:rFonts w:eastAsiaTheme="majorEastAsia"/>
          <w:color w:val="313131"/>
          <w:sz w:val="24"/>
          <w:szCs w:val="24"/>
          <w:lang w:val="en-US"/>
        </w:rPr>
      </w:pPr>
      <w:proofErr w:type="spellStart"/>
      <w:r w:rsidRPr="00435AD1">
        <w:rPr>
          <w:rStyle w:val="CdigoHTML"/>
          <w:rFonts w:eastAsiaTheme="majorEastAsia"/>
          <w:color w:val="313131"/>
          <w:sz w:val="24"/>
          <w:szCs w:val="24"/>
          <w:lang w:val="en-US"/>
        </w:rPr>
        <w:t>student_name</w:t>
      </w:r>
      <w:proofErr w:type="spellEnd"/>
      <w:r w:rsidRPr="00435AD1">
        <w:rPr>
          <w:rStyle w:val="CdigoHTML"/>
          <w:rFonts w:eastAsiaTheme="majorEastAsia"/>
          <w:color w:val="313131"/>
          <w:sz w:val="24"/>
          <w:szCs w:val="24"/>
          <w:lang w:val="en-US"/>
        </w:rPr>
        <w:t xml:space="preserve"> = "Colette"</w:t>
      </w:r>
    </w:p>
    <w:p w14:paraId="6462C79F" w14:textId="77777777" w:rsidR="00435AD1" w:rsidRPr="00435AD1" w:rsidRDefault="00435AD1" w:rsidP="00435AD1">
      <w:pPr>
        <w:pStyle w:val="HTMLconformatoprevio"/>
        <w:shd w:val="clear" w:color="auto" w:fill="FFFFFF"/>
        <w:spacing w:before="240" w:after="240" w:line="336" w:lineRule="atLeast"/>
        <w:jc w:val="both"/>
        <w:rPr>
          <w:rStyle w:val="CdigoHTML"/>
          <w:rFonts w:eastAsiaTheme="majorEastAsia"/>
          <w:color w:val="313131"/>
          <w:sz w:val="24"/>
          <w:szCs w:val="24"/>
          <w:lang w:val="en-US"/>
        </w:rPr>
      </w:pPr>
    </w:p>
    <w:p w14:paraId="3C9102F1" w14:textId="77777777" w:rsidR="00435AD1" w:rsidRPr="00435AD1" w:rsidRDefault="00435AD1" w:rsidP="00435AD1">
      <w:pPr>
        <w:pStyle w:val="HTMLconformatoprevio"/>
        <w:shd w:val="clear" w:color="auto" w:fill="FFFFFF"/>
        <w:spacing w:before="240" w:after="240" w:line="336" w:lineRule="atLeast"/>
        <w:jc w:val="both"/>
        <w:rPr>
          <w:rStyle w:val="CdigoHTML"/>
          <w:rFonts w:eastAsiaTheme="majorEastAsia"/>
          <w:color w:val="313131"/>
          <w:sz w:val="24"/>
          <w:szCs w:val="24"/>
          <w:lang w:val="en-US"/>
        </w:rPr>
      </w:pPr>
      <w:r w:rsidRPr="00435AD1">
        <w:rPr>
          <w:rStyle w:val="CdigoHTML"/>
          <w:rFonts w:eastAsiaTheme="majorEastAsia"/>
          <w:color w:val="313131"/>
          <w:sz w:val="24"/>
          <w:szCs w:val="24"/>
          <w:lang w:val="en-US"/>
        </w:rPr>
        <w:t># addressing the 3rd, 4th and 5th characters individually</w:t>
      </w:r>
    </w:p>
    <w:p w14:paraId="222AABC6" w14:textId="77777777" w:rsidR="00435AD1" w:rsidRPr="00435AD1" w:rsidRDefault="00435AD1" w:rsidP="00435AD1">
      <w:pPr>
        <w:pStyle w:val="HTMLconformatoprevio"/>
        <w:shd w:val="clear" w:color="auto" w:fill="FFFFFF"/>
        <w:spacing w:before="240" w:after="240" w:line="336" w:lineRule="atLeast"/>
        <w:jc w:val="both"/>
        <w:rPr>
          <w:rStyle w:val="CdigoHTML"/>
          <w:rFonts w:eastAsiaTheme="majorEastAsia"/>
          <w:color w:val="313131"/>
          <w:sz w:val="24"/>
          <w:szCs w:val="24"/>
          <w:lang w:val="en-US"/>
        </w:rPr>
      </w:pPr>
      <w:r w:rsidRPr="00435AD1">
        <w:rPr>
          <w:rStyle w:val="CdigoHTML"/>
          <w:rFonts w:eastAsiaTheme="majorEastAsia"/>
          <w:color w:val="313131"/>
          <w:sz w:val="24"/>
          <w:szCs w:val="24"/>
          <w:lang w:val="en-US"/>
        </w:rPr>
        <w:t xml:space="preserve">print("index 2, 3 &amp; 4 of </w:t>
      </w:r>
      <w:proofErr w:type="spellStart"/>
      <w:r w:rsidRPr="00435AD1">
        <w:rPr>
          <w:rStyle w:val="CdigoHTML"/>
          <w:rFonts w:eastAsiaTheme="majorEastAsia"/>
          <w:color w:val="313131"/>
          <w:sz w:val="24"/>
          <w:szCs w:val="24"/>
          <w:lang w:val="en-US"/>
        </w:rPr>
        <w:t>student_name</w:t>
      </w:r>
      <w:proofErr w:type="spellEnd"/>
      <w:r w:rsidRPr="00435AD1">
        <w:rPr>
          <w:rStyle w:val="CdigoHTML"/>
          <w:rFonts w:eastAsiaTheme="majorEastAsia"/>
          <w:color w:val="313131"/>
          <w:sz w:val="24"/>
          <w:szCs w:val="24"/>
          <w:lang w:val="en-US"/>
        </w:rPr>
        <w:t xml:space="preserve">:", </w:t>
      </w:r>
      <w:proofErr w:type="spellStart"/>
      <w:r w:rsidRPr="00435AD1">
        <w:rPr>
          <w:rStyle w:val="CdigoHTML"/>
          <w:rFonts w:eastAsiaTheme="majorEastAsia"/>
          <w:color w:val="313131"/>
          <w:sz w:val="24"/>
          <w:szCs w:val="24"/>
          <w:lang w:val="en-US"/>
        </w:rPr>
        <w:t>student_name</w:t>
      </w:r>
      <w:proofErr w:type="spellEnd"/>
      <w:r w:rsidRPr="00435AD1">
        <w:rPr>
          <w:rStyle w:val="CdigoHTML"/>
          <w:rFonts w:eastAsiaTheme="majorEastAsia"/>
          <w:color w:val="313131"/>
          <w:sz w:val="24"/>
          <w:szCs w:val="24"/>
          <w:lang w:val="en-US"/>
        </w:rPr>
        <w:t xml:space="preserve">[2] + </w:t>
      </w:r>
      <w:proofErr w:type="spellStart"/>
      <w:r w:rsidRPr="00435AD1">
        <w:rPr>
          <w:rStyle w:val="CdigoHTML"/>
          <w:rFonts w:eastAsiaTheme="majorEastAsia"/>
          <w:color w:val="313131"/>
          <w:sz w:val="24"/>
          <w:szCs w:val="24"/>
          <w:lang w:val="en-US"/>
        </w:rPr>
        <w:t>student_name</w:t>
      </w:r>
      <w:proofErr w:type="spellEnd"/>
      <w:r w:rsidRPr="00435AD1">
        <w:rPr>
          <w:rStyle w:val="CdigoHTML"/>
          <w:rFonts w:eastAsiaTheme="majorEastAsia"/>
          <w:color w:val="313131"/>
          <w:sz w:val="24"/>
          <w:szCs w:val="24"/>
          <w:lang w:val="en-US"/>
        </w:rPr>
        <w:t xml:space="preserve">[3] + </w:t>
      </w:r>
      <w:proofErr w:type="spellStart"/>
      <w:r w:rsidRPr="00435AD1">
        <w:rPr>
          <w:rStyle w:val="CdigoHTML"/>
          <w:rFonts w:eastAsiaTheme="majorEastAsia"/>
          <w:color w:val="313131"/>
          <w:sz w:val="24"/>
          <w:szCs w:val="24"/>
          <w:lang w:val="en-US"/>
        </w:rPr>
        <w:t>student_name</w:t>
      </w:r>
      <w:proofErr w:type="spellEnd"/>
      <w:r w:rsidRPr="00435AD1">
        <w:rPr>
          <w:rStyle w:val="CdigoHTML"/>
          <w:rFonts w:eastAsiaTheme="majorEastAsia"/>
          <w:color w:val="313131"/>
          <w:sz w:val="24"/>
          <w:szCs w:val="24"/>
          <w:lang w:val="en-US"/>
        </w:rPr>
        <w:t>[4])</w:t>
      </w:r>
    </w:p>
    <w:p w14:paraId="5A0C84B3" w14:textId="77777777" w:rsidR="00435AD1" w:rsidRPr="00435AD1" w:rsidRDefault="00435AD1" w:rsidP="00435AD1">
      <w:pPr>
        <w:pStyle w:val="HTMLconformatoprevio"/>
        <w:shd w:val="clear" w:color="auto" w:fill="FFFFFF"/>
        <w:spacing w:before="240" w:after="240" w:line="336" w:lineRule="atLeast"/>
        <w:jc w:val="both"/>
        <w:rPr>
          <w:rStyle w:val="CdigoHTML"/>
          <w:rFonts w:eastAsiaTheme="majorEastAsia"/>
          <w:color w:val="313131"/>
          <w:sz w:val="24"/>
          <w:szCs w:val="24"/>
          <w:lang w:val="en-US"/>
        </w:rPr>
      </w:pPr>
      <w:r w:rsidRPr="00435AD1">
        <w:rPr>
          <w:rStyle w:val="CdigoHTML"/>
          <w:rFonts w:eastAsiaTheme="majorEastAsia"/>
          <w:color w:val="313131"/>
          <w:sz w:val="24"/>
          <w:szCs w:val="24"/>
          <w:lang w:val="en-US"/>
        </w:rPr>
        <w:t># [ ] review and run example</w:t>
      </w:r>
    </w:p>
    <w:p w14:paraId="2D4BA297" w14:textId="77777777" w:rsidR="00435AD1" w:rsidRPr="00435AD1" w:rsidRDefault="00435AD1" w:rsidP="00435AD1">
      <w:pPr>
        <w:pStyle w:val="HTMLconformatoprevio"/>
        <w:shd w:val="clear" w:color="auto" w:fill="FFFFFF"/>
        <w:spacing w:before="240" w:after="240" w:line="336" w:lineRule="atLeast"/>
        <w:jc w:val="both"/>
        <w:rPr>
          <w:rStyle w:val="CdigoHTML"/>
          <w:rFonts w:eastAsiaTheme="majorEastAsia"/>
          <w:color w:val="313131"/>
          <w:sz w:val="24"/>
          <w:szCs w:val="24"/>
          <w:lang w:val="en-US"/>
        </w:rPr>
      </w:pPr>
      <w:proofErr w:type="spellStart"/>
      <w:r w:rsidRPr="00435AD1">
        <w:rPr>
          <w:rStyle w:val="CdigoHTML"/>
          <w:rFonts w:eastAsiaTheme="majorEastAsia"/>
          <w:color w:val="313131"/>
          <w:sz w:val="24"/>
          <w:szCs w:val="24"/>
          <w:lang w:val="en-US"/>
        </w:rPr>
        <w:t>long_word</w:t>
      </w:r>
      <w:proofErr w:type="spellEnd"/>
      <w:r w:rsidRPr="00435AD1">
        <w:rPr>
          <w:rStyle w:val="CdigoHTML"/>
          <w:rFonts w:eastAsiaTheme="majorEastAsia"/>
          <w:color w:val="313131"/>
          <w:sz w:val="24"/>
          <w:szCs w:val="24"/>
          <w:lang w:val="en-US"/>
        </w:rPr>
        <w:t xml:space="preserve"> = 'Acknowledgement'</w:t>
      </w:r>
    </w:p>
    <w:p w14:paraId="49A95358" w14:textId="77777777" w:rsidR="00435AD1" w:rsidRPr="00435AD1" w:rsidRDefault="00435AD1" w:rsidP="00435AD1">
      <w:pPr>
        <w:pStyle w:val="HTMLconformatoprevio"/>
        <w:shd w:val="clear" w:color="auto" w:fill="FFFFFF"/>
        <w:spacing w:before="240" w:after="240" w:line="336" w:lineRule="atLeast"/>
        <w:jc w:val="both"/>
        <w:rPr>
          <w:rStyle w:val="CdigoHTML"/>
          <w:rFonts w:eastAsiaTheme="majorEastAsia"/>
          <w:color w:val="313131"/>
          <w:sz w:val="24"/>
          <w:szCs w:val="24"/>
          <w:lang w:val="en-US"/>
        </w:rPr>
      </w:pPr>
      <w:r w:rsidRPr="00435AD1">
        <w:rPr>
          <w:rStyle w:val="CdigoHTML"/>
          <w:rFonts w:eastAsiaTheme="majorEastAsia"/>
          <w:color w:val="313131"/>
          <w:sz w:val="24"/>
          <w:szCs w:val="24"/>
          <w:lang w:val="en-US"/>
        </w:rPr>
        <w:t>print(</w:t>
      </w:r>
      <w:proofErr w:type="spellStart"/>
      <w:r w:rsidRPr="00435AD1">
        <w:rPr>
          <w:rStyle w:val="CdigoHTML"/>
          <w:rFonts w:eastAsiaTheme="majorEastAsia"/>
          <w:color w:val="313131"/>
          <w:sz w:val="24"/>
          <w:szCs w:val="24"/>
          <w:lang w:val="en-US"/>
        </w:rPr>
        <w:t>long_word</w:t>
      </w:r>
      <w:proofErr w:type="spellEnd"/>
      <w:r w:rsidRPr="00435AD1">
        <w:rPr>
          <w:rStyle w:val="CdigoHTML"/>
          <w:rFonts w:eastAsiaTheme="majorEastAsia"/>
          <w:color w:val="313131"/>
          <w:sz w:val="24"/>
          <w:szCs w:val="24"/>
          <w:lang w:val="en-US"/>
        </w:rPr>
        <w:t>[2:11])</w:t>
      </w:r>
    </w:p>
    <w:p w14:paraId="7FEF44A9" w14:textId="77777777" w:rsidR="00435AD1" w:rsidRPr="00435AD1" w:rsidRDefault="00435AD1" w:rsidP="00435AD1">
      <w:pPr>
        <w:pStyle w:val="HTMLconformatoprevio"/>
        <w:shd w:val="clear" w:color="auto" w:fill="FFFFFF"/>
        <w:spacing w:before="240" w:after="240" w:line="336" w:lineRule="atLeast"/>
        <w:jc w:val="both"/>
        <w:rPr>
          <w:rStyle w:val="CdigoHTML"/>
          <w:rFonts w:eastAsiaTheme="majorEastAsia"/>
          <w:color w:val="313131"/>
          <w:sz w:val="24"/>
          <w:szCs w:val="24"/>
          <w:lang w:val="en-US"/>
        </w:rPr>
      </w:pPr>
      <w:r w:rsidRPr="00435AD1">
        <w:rPr>
          <w:rStyle w:val="CdigoHTML"/>
          <w:rFonts w:eastAsiaTheme="majorEastAsia"/>
          <w:color w:val="313131"/>
          <w:sz w:val="24"/>
          <w:szCs w:val="24"/>
          <w:lang w:val="en-US"/>
        </w:rPr>
        <w:t>print(</w:t>
      </w:r>
      <w:proofErr w:type="spellStart"/>
      <w:r w:rsidRPr="00435AD1">
        <w:rPr>
          <w:rStyle w:val="CdigoHTML"/>
          <w:rFonts w:eastAsiaTheme="majorEastAsia"/>
          <w:color w:val="313131"/>
          <w:sz w:val="24"/>
          <w:szCs w:val="24"/>
          <w:lang w:val="en-US"/>
        </w:rPr>
        <w:t>long_word</w:t>
      </w:r>
      <w:proofErr w:type="spellEnd"/>
      <w:r w:rsidRPr="00435AD1">
        <w:rPr>
          <w:rStyle w:val="CdigoHTML"/>
          <w:rFonts w:eastAsiaTheme="majorEastAsia"/>
          <w:color w:val="313131"/>
          <w:sz w:val="24"/>
          <w:szCs w:val="24"/>
          <w:lang w:val="en-US"/>
        </w:rPr>
        <w:t>[2:11], "is the 3rd char through the 11th char")</w:t>
      </w:r>
    </w:p>
    <w:p w14:paraId="192A049A" w14:textId="77777777" w:rsidR="00435AD1" w:rsidRPr="00435AD1" w:rsidRDefault="00435AD1" w:rsidP="00435AD1">
      <w:pPr>
        <w:pStyle w:val="HTMLconformatoprevio"/>
        <w:shd w:val="clear" w:color="auto" w:fill="FFFFFF"/>
        <w:spacing w:before="240" w:after="240" w:line="336" w:lineRule="atLeast"/>
        <w:jc w:val="both"/>
        <w:rPr>
          <w:rStyle w:val="CdigoHTML"/>
          <w:rFonts w:eastAsiaTheme="majorEastAsia"/>
          <w:color w:val="313131"/>
          <w:sz w:val="24"/>
          <w:szCs w:val="24"/>
          <w:lang w:val="en-US"/>
        </w:rPr>
      </w:pPr>
      <w:r w:rsidRPr="00435AD1">
        <w:rPr>
          <w:rStyle w:val="CdigoHTML"/>
          <w:rFonts w:eastAsiaTheme="majorEastAsia"/>
          <w:color w:val="313131"/>
          <w:sz w:val="24"/>
          <w:szCs w:val="24"/>
          <w:lang w:val="en-US"/>
        </w:rPr>
        <w:t>print(</w:t>
      </w:r>
      <w:proofErr w:type="spellStart"/>
      <w:r w:rsidRPr="00435AD1">
        <w:rPr>
          <w:rStyle w:val="CdigoHTML"/>
          <w:rFonts w:eastAsiaTheme="majorEastAsia"/>
          <w:color w:val="313131"/>
          <w:sz w:val="24"/>
          <w:szCs w:val="24"/>
          <w:lang w:val="en-US"/>
        </w:rPr>
        <w:t>long_word</w:t>
      </w:r>
      <w:proofErr w:type="spellEnd"/>
      <w:r w:rsidRPr="00435AD1">
        <w:rPr>
          <w:rStyle w:val="CdigoHTML"/>
          <w:rFonts w:eastAsiaTheme="majorEastAsia"/>
          <w:color w:val="313131"/>
          <w:sz w:val="24"/>
          <w:szCs w:val="24"/>
          <w:lang w:val="en-US"/>
        </w:rPr>
        <w:t xml:space="preserve">[2:11], "is the index 2, \"" + </w:t>
      </w:r>
      <w:proofErr w:type="spellStart"/>
      <w:r w:rsidRPr="00435AD1">
        <w:rPr>
          <w:rStyle w:val="CdigoHTML"/>
          <w:rFonts w:eastAsiaTheme="majorEastAsia"/>
          <w:color w:val="313131"/>
          <w:sz w:val="24"/>
          <w:szCs w:val="24"/>
          <w:lang w:val="en-US"/>
        </w:rPr>
        <w:t>long_word</w:t>
      </w:r>
      <w:proofErr w:type="spellEnd"/>
      <w:r w:rsidRPr="00435AD1">
        <w:rPr>
          <w:rStyle w:val="CdigoHTML"/>
          <w:rFonts w:eastAsiaTheme="majorEastAsia"/>
          <w:color w:val="313131"/>
          <w:sz w:val="24"/>
          <w:szCs w:val="24"/>
          <w:lang w:val="en-US"/>
        </w:rPr>
        <w:t xml:space="preserve">[2] + "\",", "through index 10, \"" + </w:t>
      </w:r>
      <w:proofErr w:type="spellStart"/>
      <w:r w:rsidRPr="00435AD1">
        <w:rPr>
          <w:rStyle w:val="CdigoHTML"/>
          <w:rFonts w:eastAsiaTheme="majorEastAsia"/>
          <w:color w:val="313131"/>
          <w:sz w:val="24"/>
          <w:szCs w:val="24"/>
          <w:lang w:val="en-US"/>
        </w:rPr>
        <w:t>long_word</w:t>
      </w:r>
      <w:proofErr w:type="spellEnd"/>
      <w:r w:rsidRPr="00435AD1">
        <w:rPr>
          <w:rStyle w:val="CdigoHTML"/>
          <w:rFonts w:eastAsiaTheme="majorEastAsia"/>
          <w:color w:val="313131"/>
          <w:sz w:val="24"/>
          <w:szCs w:val="24"/>
          <w:lang w:val="en-US"/>
        </w:rPr>
        <w:t>[10] + "\"")</w:t>
      </w:r>
    </w:p>
    <w:p w14:paraId="00A1154F" w14:textId="77777777" w:rsidR="003771C7" w:rsidRDefault="003771C7" w:rsidP="00435AD1">
      <w:pPr>
        <w:pStyle w:val="Ttulo2"/>
        <w:shd w:val="clear" w:color="auto" w:fill="FFFFFF"/>
        <w:spacing w:before="0" w:beforeAutospacing="0" w:after="225" w:afterAutospacing="0" w:line="288" w:lineRule="atLeast"/>
        <w:jc w:val="both"/>
        <w:rPr>
          <w:rFonts w:ascii="Helvetica" w:hAnsi="Helvetica" w:cs="Helvetica"/>
          <w:b w:val="0"/>
          <w:bCs w:val="0"/>
          <w:color w:val="646464"/>
          <w:spacing w:val="15"/>
          <w:sz w:val="24"/>
          <w:szCs w:val="24"/>
          <w:lang w:val="en-US"/>
        </w:rPr>
      </w:pPr>
    </w:p>
    <w:p w14:paraId="2E0108AF" w14:textId="77777777" w:rsidR="003771C7" w:rsidRDefault="003771C7" w:rsidP="00435AD1">
      <w:pPr>
        <w:pStyle w:val="Ttulo2"/>
        <w:shd w:val="clear" w:color="auto" w:fill="FFFFFF"/>
        <w:spacing w:before="0" w:beforeAutospacing="0" w:after="225" w:afterAutospacing="0" w:line="288" w:lineRule="atLeast"/>
        <w:jc w:val="both"/>
        <w:rPr>
          <w:rFonts w:ascii="Helvetica" w:hAnsi="Helvetica" w:cs="Helvetica"/>
          <w:b w:val="0"/>
          <w:bCs w:val="0"/>
          <w:color w:val="646464"/>
          <w:spacing w:val="15"/>
          <w:sz w:val="24"/>
          <w:szCs w:val="24"/>
          <w:lang w:val="en-US"/>
        </w:rPr>
      </w:pPr>
    </w:p>
    <w:p w14:paraId="1EFA61A1" w14:textId="77777777" w:rsidR="003771C7" w:rsidRDefault="003771C7" w:rsidP="00435AD1">
      <w:pPr>
        <w:pStyle w:val="Ttulo2"/>
        <w:shd w:val="clear" w:color="auto" w:fill="FFFFFF"/>
        <w:spacing w:before="0" w:beforeAutospacing="0" w:after="225" w:afterAutospacing="0" w:line="288" w:lineRule="atLeast"/>
        <w:jc w:val="both"/>
        <w:rPr>
          <w:rFonts w:ascii="Helvetica" w:hAnsi="Helvetica" w:cs="Helvetica"/>
          <w:b w:val="0"/>
          <w:bCs w:val="0"/>
          <w:color w:val="646464"/>
          <w:spacing w:val="15"/>
          <w:sz w:val="24"/>
          <w:szCs w:val="24"/>
          <w:lang w:val="en-US"/>
        </w:rPr>
      </w:pPr>
    </w:p>
    <w:p w14:paraId="7BFF4F80" w14:textId="78B6FC4F" w:rsidR="00435AD1" w:rsidRPr="00435AD1" w:rsidRDefault="00435AD1" w:rsidP="00435AD1">
      <w:pPr>
        <w:pStyle w:val="Ttulo2"/>
        <w:shd w:val="clear" w:color="auto" w:fill="FFFFFF"/>
        <w:spacing w:before="0" w:beforeAutospacing="0" w:after="225" w:afterAutospacing="0" w:line="288" w:lineRule="atLeast"/>
        <w:jc w:val="both"/>
        <w:rPr>
          <w:rFonts w:ascii="Helvetica" w:hAnsi="Helvetica" w:cs="Helvetica"/>
          <w:b w:val="0"/>
          <w:bCs w:val="0"/>
          <w:color w:val="646464"/>
          <w:spacing w:val="15"/>
          <w:sz w:val="24"/>
          <w:szCs w:val="24"/>
          <w:lang w:val="en-US"/>
        </w:rPr>
      </w:pPr>
      <w:r w:rsidRPr="00435AD1">
        <w:rPr>
          <w:rFonts w:ascii="Helvetica" w:hAnsi="Helvetica" w:cs="Helvetica"/>
          <w:b w:val="0"/>
          <w:bCs w:val="0"/>
          <w:color w:val="646464"/>
          <w:spacing w:val="15"/>
          <w:sz w:val="24"/>
          <w:szCs w:val="24"/>
          <w:lang w:val="en-US"/>
        </w:rPr>
        <w:lastRenderedPageBreak/>
        <w:t>Task 1</w:t>
      </w:r>
    </w:p>
    <w:p w14:paraId="0C99CD40" w14:textId="77777777" w:rsidR="00435AD1" w:rsidRPr="00435AD1" w:rsidRDefault="00435AD1" w:rsidP="00435AD1">
      <w:pPr>
        <w:pStyle w:val="Ttulo2"/>
        <w:shd w:val="clear" w:color="auto" w:fill="FFFFFF"/>
        <w:spacing w:before="0" w:beforeAutospacing="0" w:after="225" w:afterAutospacing="0" w:line="288" w:lineRule="atLeast"/>
        <w:jc w:val="both"/>
        <w:rPr>
          <w:rFonts w:ascii="Helvetica" w:hAnsi="Helvetica" w:cs="Helvetica"/>
          <w:b w:val="0"/>
          <w:bCs w:val="0"/>
          <w:color w:val="646464"/>
          <w:spacing w:val="15"/>
          <w:sz w:val="24"/>
          <w:szCs w:val="24"/>
          <w:lang w:val="en-US"/>
        </w:rPr>
      </w:pPr>
      <w:r w:rsidRPr="00435AD1">
        <w:rPr>
          <w:rFonts w:ascii="Helvetica" w:hAnsi="Helvetica" w:cs="Helvetica"/>
          <w:b w:val="0"/>
          <w:bCs w:val="0"/>
          <w:color w:val="646464"/>
          <w:spacing w:val="15"/>
          <w:sz w:val="24"/>
          <w:szCs w:val="24"/>
          <w:lang w:val="en-US"/>
        </w:rPr>
        <w:t>slice a string</w:t>
      </w:r>
    </w:p>
    <w:p w14:paraId="0363CB86" w14:textId="77777777" w:rsidR="00435AD1" w:rsidRPr="00435AD1" w:rsidRDefault="00435AD1" w:rsidP="00435AD1">
      <w:pPr>
        <w:pStyle w:val="Ttulo3"/>
        <w:shd w:val="clear" w:color="auto" w:fill="FFFFFF"/>
        <w:spacing w:before="0" w:after="150" w:line="336" w:lineRule="atLeast"/>
        <w:jc w:val="both"/>
        <w:rPr>
          <w:rFonts w:ascii="Helvetica" w:hAnsi="Helvetica" w:cs="Helvetica"/>
          <w:b/>
          <w:bCs/>
          <w:color w:val="313131"/>
          <w:lang w:val="en-US"/>
        </w:rPr>
      </w:pPr>
      <w:r w:rsidRPr="00435AD1">
        <w:rPr>
          <w:rFonts w:ascii="Helvetica" w:hAnsi="Helvetica" w:cs="Helvetica"/>
          <w:color w:val="313131"/>
          <w:lang w:val="en-US"/>
        </w:rPr>
        <w:t>start &amp; stop index</w:t>
      </w:r>
    </w:p>
    <w:p w14:paraId="26837ACB" w14:textId="77777777" w:rsidR="00435AD1" w:rsidRPr="00435AD1" w:rsidRDefault="00435AD1" w:rsidP="00435AD1">
      <w:pPr>
        <w:pStyle w:val="HTMLconformatoprevio"/>
        <w:shd w:val="clear" w:color="auto" w:fill="FFFFFF"/>
        <w:spacing w:before="240" w:after="240" w:line="336" w:lineRule="atLeast"/>
        <w:jc w:val="both"/>
        <w:rPr>
          <w:rStyle w:val="CdigoHTML"/>
          <w:rFonts w:eastAsiaTheme="majorEastAsia"/>
          <w:color w:val="313131"/>
          <w:sz w:val="24"/>
          <w:szCs w:val="24"/>
          <w:lang w:val="en-US"/>
        </w:rPr>
      </w:pPr>
      <w:r w:rsidRPr="00435AD1">
        <w:rPr>
          <w:rStyle w:val="CdigoHTML"/>
          <w:rFonts w:eastAsiaTheme="majorEastAsia"/>
          <w:color w:val="313131"/>
          <w:sz w:val="24"/>
          <w:szCs w:val="24"/>
          <w:lang w:val="en-US"/>
        </w:rPr>
        <w:t xml:space="preserve"># [ ] slice </w:t>
      </w:r>
      <w:proofErr w:type="spellStart"/>
      <w:r w:rsidRPr="00435AD1">
        <w:rPr>
          <w:rStyle w:val="CdigoHTML"/>
          <w:rFonts w:eastAsiaTheme="majorEastAsia"/>
          <w:color w:val="313131"/>
          <w:sz w:val="24"/>
          <w:szCs w:val="24"/>
          <w:lang w:val="en-US"/>
        </w:rPr>
        <w:t>long_word</w:t>
      </w:r>
      <w:proofErr w:type="spellEnd"/>
      <w:r w:rsidRPr="00435AD1">
        <w:rPr>
          <w:rStyle w:val="CdigoHTML"/>
          <w:rFonts w:eastAsiaTheme="majorEastAsia"/>
          <w:color w:val="313131"/>
          <w:sz w:val="24"/>
          <w:szCs w:val="24"/>
          <w:lang w:val="en-US"/>
        </w:rPr>
        <w:t xml:space="preserve"> to print "act" and to print "tic"</w:t>
      </w:r>
    </w:p>
    <w:p w14:paraId="1D0A908B" w14:textId="77777777" w:rsidR="00435AD1" w:rsidRPr="00435AD1" w:rsidRDefault="00435AD1" w:rsidP="00435AD1">
      <w:pPr>
        <w:pStyle w:val="HTMLconformatoprevio"/>
        <w:shd w:val="clear" w:color="auto" w:fill="FFFFFF"/>
        <w:spacing w:before="240" w:after="240" w:line="336" w:lineRule="atLeast"/>
        <w:jc w:val="both"/>
        <w:rPr>
          <w:rStyle w:val="CdigoHTML"/>
          <w:rFonts w:eastAsiaTheme="majorEastAsia"/>
          <w:color w:val="313131"/>
          <w:sz w:val="24"/>
          <w:szCs w:val="24"/>
          <w:lang w:val="en-US"/>
        </w:rPr>
      </w:pPr>
      <w:proofErr w:type="spellStart"/>
      <w:r w:rsidRPr="00435AD1">
        <w:rPr>
          <w:rStyle w:val="CdigoHTML"/>
          <w:rFonts w:eastAsiaTheme="majorEastAsia"/>
          <w:color w:val="313131"/>
          <w:sz w:val="24"/>
          <w:szCs w:val="24"/>
          <w:lang w:val="en-US"/>
        </w:rPr>
        <w:t>long_word</w:t>
      </w:r>
      <w:proofErr w:type="spellEnd"/>
      <w:r w:rsidRPr="00435AD1">
        <w:rPr>
          <w:rStyle w:val="CdigoHTML"/>
          <w:rFonts w:eastAsiaTheme="majorEastAsia"/>
          <w:color w:val="313131"/>
          <w:sz w:val="24"/>
          <w:szCs w:val="24"/>
          <w:lang w:val="en-US"/>
        </w:rPr>
        <w:t xml:space="preserve"> = "characteristics"</w:t>
      </w:r>
    </w:p>
    <w:p w14:paraId="3957F352" w14:textId="77777777" w:rsidR="00435AD1" w:rsidRPr="00435AD1" w:rsidRDefault="00435AD1" w:rsidP="00435AD1">
      <w:pPr>
        <w:pStyle w:val="HTMLconformatoprevio"/>
        <w:shd w:val="clear" w:color="auto" w:fill="FFFFFF"/>
        <w:spacing w:before="240" w:after="240" w:line="336" w:lineRule="atLeast"/>
        <w:jc w:val="both"/>
        <w:rPr>
          <w:rStyle w:val="CdigoHTML"/>
          <w:rFonts w:eastAsiaTheme="majorEastAsia"/>
          <w:color w:val="313131"/>
          <w:sz w:val="24"/>
          <w:szCs w:val="24"/>
          <w:lang w:val="en-US"/>
        </w:rPr>
      </w:pPr>
      <w:r w:rsidRPr="00435AD1">
        <w:rPr>
          <w:rStyle w:val="CdigoHTML"/>
          <w:rFonts w:eastAsiaTheme="majorEastAsia"/>
          <w:color w:val="313131"/>
          <w:sz w:val="24"/>
          <w:szCs w:val="24"/>
          <w:lang w:val="en-US"/>
        </w:rPr>
        <w:t xml:space="preserve"># [ ] slice </w:t>
      </w:r>
      <w:proofErr w:type="spellStart"/>
      <w:r w:rsidRPr="00435AD1">
        <w:rPr>
          <w:rStyle w:val="CdigoHTML"/>
          <w:rFonts w:eastAsiaTheme="majorEastAsia"/>
          <w:color w:val="313131"/>
          <w:sz w:val="24"/>
          <w:szCs w:val="24"/>
          <w:lang w:val="en-US"/>
        </w:rPr>
        <w:t>long_word</w:t>
      </w:r>
      <w:proofErr w:type="spellEnd"/>
      <w:r w:rsidRPr="00435AD1">
        <w:rPr>
          <w:rStyle w:val="CdigoHTML"/>
          <w:rFonts w:eastAsiaTheme="majorEastAsia"/>
          <w:color w:val="313131"/>
          <w:sz w:val="24"/>
          <w:szCs w:val="24"/>
          <w:lang w:val="en-US"/>
        </w:rPr>
        <w:t xml:space="preserve"> to print "sequence"</w:t>
      </w:r>
    </w:p>
    <w:p w14:paraId="7E1E6DEC" w14:textId="77777777" w:rsidR="00435AD1" w:rsidRPr="006C30DC" w:rsidRDefault="00435AD1" w:rsidP="00435AD1">
      <w:pPr>
        <w:pStyle w:val="HTMLconformatoprevio"/>
        <w:shd w:val="clear" w:color="auto" w:fill="FFFFFF"/>
        <w:spacing w:before="240" w:after="240" w:line="336" w:lineRule="atLeast"/>
        <w:jc w:val="both"/>
        <w:rPr>
          <w:color w:val="313131"/>
          <w:sz w:val="24"/>
          <w:szCs w:val="24"/>
          <w:lang w:val="en-US"/>
        </w:rPr>
      </w:pPr>
      <w:proofErr w:type="spellStart"/>
      <w:r w:rsidRPr="006C30DC">
        <w:rPr>
          <w:rStyle w:val="CdigoHTML"/>
          <w:rFonts w:eastAsiaTheme="majorEastAsia"/>
          <w:color w:val="313131"/>
          <w:sz w:val="24"/>
          <w:szCs w:val="24"/>
          <w:lang w:val="en-US"/>
        </w:rPr>
        <w:t>long_word</w:t>
      </w:r>
      <w:proofErr w:type="spellEnd"/>
      <w:r w:rsidRPr="006C30DC">
        <w:rPr>
          <w:rStyle w:val="CdigoHTML"/>
          <w:rFonts w:eastAsiaTheme="majorEastAsia"/>
          <w:color w:val="313131"/>
          <w:sz w:val="24"/>
          <w:szCs w:val="24"/>
          <w:lang w:val="en-US"/>
        </w:rPr>
        <w:t xml:space="preserve"> = "Consequences"</w:t>
      </w:r>
    </w:p>
    <w:p w14:paraId="02D06D6A" w14:textId="77777777" w:rsidR="00435AD1" w:rsidRDefault="00435AD1" w:rsidP="00050E84">
      <w:pPr>
        <w:jc w:val="both"/>
        <w:rPr>
          <w:sz w:val="24"/>
          <w:szCs w:val="24"/>
          <w:lang w:val="en-US"/>
        </w:rPr>
      </w:pPr>
    </w:p>
    <w:p w14:paraId="7D3E8A34" w14:textId="7F9163EA" w:rsidR="00B93F3F" w:rsidRDefault="003771C7" w:rsidP="00050E84">
      <w:pPr>
        <w:jc w:val="both"/>
        <w:rPr>
          <w:sz w:val="24"/>
          <w:szCs w:val="24"/>
          <w:lang w:val="en-US"/>
        </w:rPr>
      </w:pPr>
      <w:r>
        <w:rPr>
          <w:noProof/>
          <w:sz w:val="24"/>
          <w:szCs w:val="24"/>
          <w:lang w:val="en-US"/>
        </w:rPr>
        <w:drawing>
          <wp:inline distT="0" distB="0" distL="0" distR="0" wp14:anchorId="7940079B" wp14:editId="48285B21">
            <wp:extent cx="6371877" cy="3085106"/>
            <wp:effectExtent l="0" t="0" r="0" b="127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401478" cy="3099438"/>
                    </a:xfrm>
                    <a:prstGeom prst="rect">
                      <a:avLst/>
                    </a:prstGeom>
                    <a:noFill/>
                    <a:ln>
                      <a:noFill/>
                    </a:ln>
                  </pic:spPr>
                </pic:pic>
              </a:graphicData>
            </a:graphic>
          </wp:inline>
        </w:drawing>
      </w:r>
    </w:p>
    <w:p w14:paraId="25DD0DF8" w14:textId="4F3CE338" w:rsidR="00D70359" w:rsidRDefault="00D70359" w:rsidP="00050E84">
      <w:pPr>
        <w:jc w:val="both"/>
        <w:rPr>
          <w:sz w:val="24"/>
          <w:szCs w:val="24"/>
          <w:lang w:val="en-US"/>
        </w:rPr>
      </w:pPr>
    </w:p>
    <w:p w14:paraId="6DE5BA33" w14:textId="21253515" w:rsidR="003771C7" w:rsidRDefault="003771C7" w:rsidP="00050E84">
      <w:pPr>
        <w:jc w:val="both"/>
        <w:rPr>
          <w:sz w:val="24"/>
          <w:szCs w:val="24"/>
          <w:lang w:val="en-US"/>
        </w:rPr>
      </w:pPr>
    </w:p>
    <w:p w14:paraId="2B723887" w14:textId="57EF5AF9" w:rsidR="003771C7" w:rsidRDefault="003771C7" w:rsidP="00050E84">
      <w:pPr>
        <w:jc w:val="both"/>
        <w:rPr>
          <w:sz w:val="24"/>
          <w:szCs w:val="24"/>
          <w:lang w:val="en-US"/>
        </w:rPr>
      </w:pPr>
    </w:p>
    <w:p w14:paraId="1481EAAF" w14:textId="57150873" w:rsidR="003771C7" w:rsidRDefault="003771C7" w:rsidP="00050E84">
      <w:pPr>
        <w:jc w:val="both"/>
        <w:rPr>
          <w:sz w:val="24"/>
          <w:szCs w:val="24"/>
          <w:lang w:val="en-US"/>
        </w:rPr>
      </w:pPr>
    </w:p>
    <w:p w14:paraId="5CF20B8D" w14:textId="4CB21004" w:rsidR="003771C7" w:rsidRDefault="003771C7" w:rsidP="00050E84">
      <w:pPr>
        <w:jc w:val="both"/>
        <w:rPr>
          <w:sz w:val="24"/>
          <w:szCs w:val="24"/>
          <w:lang w:val="en-US"/>
        </w:rPr>
      </w:pPr>
    </w:p>
    <w:p w14:paraId="661D4397" w14:textId="0BB6E567" w:rsidR="003771C7" w:rsidRDefault="003771C7" w:rsidP="00050E84">
      <w:pPr>
        <w:jc w:val="both"/>
        <w:rPr>
          <w:sz w:val="24"/>
          <w:szCs w:val="24"/>
          <w:lang w:val="en-US"/>
        </w:rPr>
      </w:pPr>
    </w:p>
    <w:p w14:paraId="028B6954" w14:textId="395464E0" w:rsidR="003771C7" w:rsidRDefault="003771C7" w:rsidP="00050E84">
      <w:pPr>
        <w:jc w:val="both"/>
        <w:rPr>
          <w:sz w:val="24"/>
          <w:szCs w:val="24"/>
          <w:lang w:val="en-US"/>
        </w:rPr>
      </w:pPr>
    </w:p>
    <w:p w14:paraId="75AEC967" w14:textId="77777777" w:rsidR="003771C7" w:rsidRDefault="003771C7" w:rsidP="00050E84">
      <w:pPr>
        <w:jc w:val="both"/>
        <w:rPr>
          <w:sz w:val="24"/>
          <w:szCs w:val="24"/>
          <w:lang w:val="en-US"/>
        </w:rPr>
      </w:pPr>
    </w:p>
    <w:p w14:paraId="7ACD975A" w14:textId="3C345BDF" w:rsidR="00D70359" w:rsidRDefault="00D70359" w:rsidP="00050E84">
      <w:pPr>
        <w:jc w:val="both"/>
        <w:rPr>
          <w:sz w:val="24"/>
          <w:szCs w:val="24"/>
          <w:lang w:val="en-US"/>
        </w:rPr>
      </w:pPr>
    </w:p>
    <w:p w14:paraId="3FB53D5F" w14:textId="2E984AE8" w:rsidR="00D70359" w:rsidRPr="00B93F3F" w:rsidRDefault="00D70359" w:rsidP="00050E84">
      <w:pPr>
        <w:jc w:val="both"/>
        <w:rPr>
          <w:b/>
          <w:color w:val="00B050"/>
          <w:sz w:val="36"/>
          <w:szCs w:val="36"/>
          <w:lang w:val="en-US"/>
        </w:rPr>
      </w:pPr>
      <w:r w:rsidRPr="00B93F3F">
        <w:rPr>
          <w:b/>
          <w:color w:val="00B050"/>
          <w:sz w:val="36"/>
          <w:szCs w:val="36"/>
          <w:lang w:val="en-US"/>
        </w:rPr>
        <w:lastRenderedPageBreak/>
        <w:t>3.3 Access start of sub-strings</w:t>
      </w:r>
    </w:p>
    <w:p w14:paraId="3BBE7390" w14:textId="5917C0EE" w:rsidR="00D70359" w:rsidRDefault="00D70359" w:rsidP="00D70359">
      <w:pPr>
        <w:jc w:val="both"/>
        <w:rPr>
          <w:sz w:val="24"/>
          <w:szCs w:val="24"/>
          <w:lang w:val="en-US"/>
        </w:rPr>
      </w:pPr>
      <w:r w:rsidRPr="00416E29">
        <w:rPr>
          <w:b/>
          <w:color w:val="ED7D31" w:themeColor="accent2"/>
          <w:sz w:val="28"/>
          <w:szCs w:val="24"/>
          <w:lang w:val="en-US"/>
        </w:rPr>
        <w:t>Video:</w:t>
      </w:r>
      <w:r w:rsidRPr="00416E29">
        <w:rPr>
          <w:color w:val="ED7D31" w:themeColor="accent2"/>
          <w:sz w:val="28"/>
          <w:szCs w:val="24"/>
          <w:lang w:val="en-US"/>
        </w:rPr>
        <w:t xml:space="preserve"> </w:t>
      </w:r>
      <w:r>
        <w:rPr>
          <w:b/>
          <w:color w:val="0070C0"/>
          <w:sz w:val="28"/>
          <w:szCs w:val="24"/>
          <w:lang w:val="en-US"/>
        </w:rPr>
        <w:t>AcsessStartSubStrings</w:t>
      </w:r>
      <w:r w:rsidRPr="00416E29">
        <w:rPr>
          <w:b/>
          <w:color w:val="0070C0"/>
          <w:sz w:val="28"/>
          <w:szCs w:val="24"/>
          <w:lang w:val="en-US"/>
        </w:rPr>
        <w:t>V</w:t>
      </w:r>
      <w:r>
        <w:rPr>
          <w:b/>
          <w:color w:val="0070C0"/>
          <w:sz w:val="28"/>
          <w:szCs w:val="24"/>
          <w:lang w:val="en-US"/>
        </w:rPr>
        <w:t>4</w:t>
      </w:r>
      <w:r w:rsidRPr="00416E29">
        <w:rPr>
          <w:b/>
          <w:color w:val="0070C0"/>
          <w:sz w:val="28"/>
          <w:szCs w:val="24"/>
          <w:lang w:val="en-US"/>
        </w:rPr>
        <w:t>.mp4</w:t>
      </w:r>
    </w:p>
    <w:p w14:paraId="7F6D1E26" w14:textId="77777777" w:rsidR="00066D27" w:rsidRDefault="00435AD1" w:rsidP="00050E84">
      <w:pPr>
        <w:jc w:val="both"/>
        <w:rPr>
          <w:sz w:val="24"/>
          <w:szCs w:val="24"/>
          <w:lang w:val="en-US"/>
        </w:rPr>
      </w:pPr>
      <w:r w:rsidRPr="00066D27">
        <w:rPr>
          <w:b/>
          <w:color w:val="FF0000"/>
          <w:sz w:val="24"/>
          <w:szCs w:val="24"/>
          <w:lang w:val="en-US"/>
        </w:rPr>
        <w:t>We can get just the beginning part of a string as a sub-string by</w:t>
      </w:r>
      <w:r w:rsidR="00404A07" w:rsidRPr="00066D27">
        <w:rPr>
          <w:b/>
          <w:color w:val="FF0000"/>
          <w:sz w:val="24"/>
          <w:szCs w:val="24"/>
          <w:lang w:val="en-US"/>
        </w:rPr>
        <w:t xml:space="preserve"> </w:t>
      </w:r>
      <w:r w:rsidRPr="00066D27">
        <w:rPr>
          <w:b/>
          <w:color w:val="FF0000"/>
          <w:sz w:val="24"/>
          <w:szCs w:val="24"/>
          <w:lang w:val="en-US"/>
        </w:rPr>
        <w:t>using index slicing with only the stop index.</w:t>
      </w:r>
      <w:r w:rsidR="00404A07">
        <w:rPr>
          <w:sz w:val="24"/>
          <w:szCs w:val="24"/>
          <w:lang w:val="en-US"/>
        </w:rPr>
        <w:t xml:space="preserve"> </w:t>
      </w:r>
    </w:p>
    <w:p w14:paraId="3AAD127B" w14:textId="6D76BE3D" w:rsidR="00066D27" w:rsidRPr="00066D27" w:rsidRDefault="00435AD1" w:rsidP="00050E84">
      <w:pPr>
        <w:jc w:val="both"/>
        <w:rPr>
          <w:b/>
          <w:color w:val="0000FF"/>
          <w:sz w:val="24"/>
          <w:szCs w:val="24"/>
          <w:highlight w:val="yellow"/>
          <w:lang w:val="en-US"/>
        </w:rPr>
      </w:pPr>
      <w:r w:rsidRPr="00066D27">
        <w:rPr>
          <w:b/>
          <w:color w:val="0000FF"/>
          <w:sz w:val="24"/>
          <w:szCs w:val="24"/>
          <w:lang w:val="en-US"/>
        </w:rPr>
        <w:t xml:space="preserve">In our first example, we have the </w:t>
      </w:r>
      <w:proofErr w:type="spellStart"/>
      <w:r w:rsidRPr="00066D27">
        <w:rPr>
          <w:b/>
          <w:color w:val="0000FF"/>
          <w:sz w:val="24"/>
          <w:szCs w:val="24"/>
          <w:lang w:val="en-US"/>
        </w:rPr>
        <w:t>student_name</w:t>
      </w:r>
      <w:proofErr w:type="spellEnd"/>
      <w:r w:rsidRPr="00066D27">
        <w:rPr>
          <w:b/>
          <w:color w:val="0000FF"/>
          <w:sz w:val="24"/>
          <w:szCs w:val="24"/>
          <w:lang w:val="en-US"/>
        </w:rPr>
        <w:t xml:space="preserve"> = "Colette".</w:t>
      </w:r>
      <w:r w:rsidR="00404A07" w:rsidRPr="00066D27">
        <w:rPr>
          <w:b/>
          <w:color w:val="0000FF"/>
          <w:sz w:val="24"/>
          <w:szCs w:val="24"/>
          <w:lang w:val="en-US"/>
        </w:rPr>
        <w:t xml:space="preserve"> </w:t>
      </w:r>
      <w:r w:rsidRPr="00066D27">
        <w:rPr>
          <w:b/>
          <w:color w:val="0000FF"/>
          <w:sz w:val="24"/>
          <w:szCs w:val="24"/>
          <w:lang w:val="en-US"/>
        </w:rPr>
        <w:t xml:space="preserve">And we're </w:t>
      </w:r>
      <w:proofErr w:type="spellStart"/>
      <w:r w:rsidRPr="00066D27">
        <w:rPr>
          <w:b/>
          <w:color w:val="0000FF"/>
          <w:sz w:val="24"/>
          <w:szCs w:val="24"/>
          <w:lang w:val="en-US"/>
        </w:rPr>
        <w:t>gonna</w:t>
      </w:r>
      <w:proofErr w:type="spellEnd"/>
      <w:r w:rsidRPr="00066D27">
        <w:rPr>
          <w:b/>
          <w:color w:val="0000FF"/>
          <w:sz w:val="24"/>
          <w:szCs w:val="24"/>
          <w:lang w:val="en-US"/>
        </w:rPr>
        <w:t xml:space="preserve"> print a slice that has no start value indicated,</w:t>
      </w:r>
      <w:r w:rsidR="00404A07" w:rsidRPr="00066D27">
        <w:rPr>
          <w:b/>
          <w:color w:val="0000FF"/>
          <w:sz w:val="24"/>
          <w:szCs w:val="24"/>
          <w:lang w:val="en-US"/>
        </w:rPr>
        <w:t xml:space="preserve"> </w:t>
      </w:r>
      <w:r w:rsidRPr="00066D27">
        <w:rPr>
          <w:b/>
          <w:color w:val="0000FF"/>
          <w:sz w:val="24"/>
          <w:szCs w:val="24"/>
          <w:lang w:val="en-US"/>
        </w:rPr>
        <w:t>and only shows a stop value of 3.</w:t>
      </w:r>
      <w:r w:rsidR="00404A07" w:rsidRPr="00066D27">
        <w:rPr>
          <w:b/>
          <w:color w:val="0000FF"/>
          <w:sz w:val="24"/>
          <w:szCs w:val="24"/>
          <w:lang w:val="en-US"/>
        </w:rPr>
        <w:t xml:space="preserve"> </w:t>
      </w:r>
      <w:r w:rsidRPr="00435AD1">
        <w:rPr>
          <w:sz w:val="24"/>
          <w:szCs w:val="24"/>
          <w:lang w:val="en-US"/>
        </w:rPr>
        <w:t>And this is the way we slice</w:t>
      </w:r>
      <w:r w:rsidR="00404A07">
        <w:rPr>
          <w:sz w:val="24"/>
          <w:szCs w:val="24"/>
          <w:lang w:val="en-US"/>
        </w:rPr>
        <w:t xml:space="preserve"> </w:t>
      </w:r>
      <w:r w:rsidRPr="00435AD1">
        <w:rPr>
          <w:sz w:val="24"/>
          <w:szCs w:val="24"/>
          <w:lang w:val="en-US"/>
        </w:rPr>
        <w:t>from the beginning of a string by default.</w:t>
      </w:r>
      <w:r w:rsidR="00404A07">
        <w:rPr>
          <w:sz w:val="24"/>
          <w:szCs w:val="24"/>
          <w:lang w:val="en-US"/>
        </w:rPr>
        <w:t xml:space="preserve"> </w:t>
      </w:r>
      <w:r w:rsidRPr="00066D27">
        <w:rPr>
          <w:b/>
          <w:color w:val="0000FF"/>
          <w:sz w:val="24"/>
          <w:szCs w:val="24"/>
          <w:highlight w:val="yellow"/>
          <w:lang w:val="en-US"/>
        </w:rPr>
        <w:t>So if we put in a 0 value,</w:t>
      </w:r>
      <w:r w:rsidR="00404A07" w:rsidRPr="00066D27">
        <w:rPr>
          <w:b/>
          <w:color w:val="0000FF"/>
          <w:sz w:val="24"/>
          <w:szCs w:val="24"/>
          <w:highlight w:val="yellow"/>
          <w:lang w:val="en-US"/>
        </w:rPr>
        <w:t xml:space="preserve"> </w:t>
      </w:r>
      <w:r w:rsidRPr="00066D27">
        <w:rPr>
          <w:b/>
          <w:color w:val="0000FF"/>
          <w:sz w:val="24"/>
          <w:szCs w:val="24"/>
          <w:highlight w:val="yellow"/>
          <w:lang w:val="en-US"/>
        </w:rPr>
        <w:t>it would be the same as leaving this first start value blank.</w:t>
      </w:r>
      <w:r w:rsidR="00404A07" w:rsidRPr="00066D27">
        <w:rPr>
          <w:b/>
          <w:color w:val="0000FF"/>
          <w:sz w:val="24"/>
          <w:szCs w:val="24"/>
          <w:highlight w:val="yellow"/>
          <w:lang w:val="en-US"/>
        </w:rPr>
        <w:t xml:space="preserve"> </w:t>
      </w:r>
      <w:r w:rsidRPr="00435AD1">
        <w:rPr>
          <w:sz w:val="24"/>
          <w:szCs w:val="24"/>
          <w:lang w:val="en-US"/>
        </w:rPr>
        <w:t>So let's go ahead and run that code.</w:t>
      </w:r>
      <w:r w:rsidR="00404A07">
        <w:rPr>
          <w:sz w:val="24"/>
          <w:szCs w:val="24"/>
          <w:lang w:val="en-US"/>
        </w:rPr>
        <w:t xml:space="preserve"> </w:t>
      </w:r>
      <w:r w:rsidRPr="00066D27">
        <w:rPr>
          <w:b/>
          <w:color w:val="0000FF"/>
          <w:sz w:val="24"/>
          <w:szCs w:val="24"/>
          <w:highlight w:val="yellow"/>
          <w:lang w:val="en-US"/>
        </w:rPr>
        <w:t>And we see that we get (counting) 0, 1, and 2, and</w:t>
      </w:r>
      <w:r w:rsidR="00404A07" w:rsidRPr="00066D27">
        <w:rPr>
          <w:b/>
          <w:color w:val="0000FF"/>
          <w:sz w:val="24"/>
          <w:szCs w:val="24"/>
          <w:highlight w:val="yellow"/>
          <w:lang w:val="en-US"/>
        </w:rPr>
        <w:t xml:space="preserve"> </w:t>
      </w:r>
      <w:r w:rsidRPr="00066D27">
        <w:rPr>
          <w:b/>
          <w:color w:val="0000FF"/>
          <w:sz w:val="24"/>
          <w:szCs w:val="24"/>
          <w:highlight w:val="yellow"/>
          <w:lang w:val="en-US"/>
        </w:rPr>
        <w:t>we stop at index 3, we do not include that "e".</w:t>
      </w:r>
      <w:r w:rsidR="00404A07" w:rsidRPr="00066D27">
        <w:rPr>
          <w:b/>
          <w:color w:val="0000FF"/>
          <w:sz w:val="24"/>
          <w:szCs w:val="24"/>
          <w:highlight w:val="yellow"/>
          <w:lang w:val="en-US"/>
        </w:rPr>
        <w:t xml:space="preserve"> </w:t>
      </w:r>
      <w:r w:rsidRPr="00066D27">
        <w:rPr>
          <w:b/>
          <w:color w:val="0000FF"/>
          <w:sz w:val="24"/>
          <w:szCs w:val="24"/>
          <w:highlight w:val="yellow"/>
          <w:lang w:val="en-US"/>
        </w:rPr>
        <w:t xml:space="preserve">So we went from 0 </w:t>
      </w:r>
      <w:proofErr w:type="spellStart"/>
      <w:r w:rsidRPr="00066D27">
        <w:rPr>
          <w:b/>
          <w:color w:val="0000FF"/>
          <w:sz w:val="24"/>
          <w:szCs w:val="24"/>
          <w:highlight w:val="yellow"/>
          <w:lang w:val="en-US"/>
        </w:rPr>
        <w:t>andup</w:t>
      </w:r>
      <w:proofErr w:type="spellEnd"/>
      <w:r w:rsidRPr="00066D27">
        <w:rPr>
          <w:b/>
          <w:color w:val="0000FF"/>
          <w:sz w:val="24"/>
          <w:szCs w:val="24"/>
          <w:highlight w:val="yellow"/>
          <w:lang w:val="en-US"/>
        </w:rPr>
        <w:t xml:space="preserve"> to 2 and stopped at 3.</w:t>
      </w:r>
      <w:r w:rsidR="00404A07" w:rsidRPr="00066D27">
        <w:rPr>
          <w:b/>
          <w:color w:val="0000FF"/>
          <w:sz w:val="24"/>
          <w:szCs w:val="24"/>
          <w:highlight w:val="yellow"/>
          <w:lang w:val="en-US"/>
        </w:rPr>
        <w:t xml:space="preserve"> </w:t>
      </w:r>
    </w:p>
    <w:p w14:paraId="5D95304B" w14:textId="0232AF2B" w:rsidR="00066D27" w:rsidRDefault="00066D27" w:rsidP="00050E84">
      <w:pPr>
        <w:jc w:val="both"/>
        <w:rPr>
          <w:sz w:val="24"/>
          <w:szCs w:val="24"/>
          <w:lang w:val="en-US"/>
        </w:rPr>
      </w:pPr>
      <w:r>
        <w:rPr>
          <w:noProof/>
          <w:sz w:val="24"/>
          <w:szCs w:val="24"/>
          <w:lang w:val="en-US"/>
        </w:rPr>
        <w:drawing>
          <wp:inline distT="0" distB="0" distL="0" distR="0" wp14:anchorId="017D5E49" wp14:editId="039B91BD">
            <wp:extent cx="5398770" cy="159004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98770" cy="1590040"/>
                    </a:xfrm>
                    <a:prstGeom prst="rect">
                      <a:avLst/>
                    </a:prstGeom>
                    <a:noFill/>
                    <a:ln>
                      <a:noFill/>
                    </a:ln>
                  </pic:spPr>
                </pic:pic>
              </a:graphicData>
            </a:graphic>
          </wp:inline>
        </w:drawing>
      </w:r>
    </w:p>
    <w:p w14:paraId="47370430" w14:textId="77777777" w:rsidR="007031AE" w:rsidRPr="007031AE" w:rsidRDefault="00435AD1" w:rsidP="00050E84">
      <w:pPr>
        <w:jc w:val="both"/>
        <w:rPr>
          <w:b/>
          <w:color w:val="0000FF"/>
          <w:sz w:val="24"/>
          <w:szCs w:val="24"/>
          <w:lang w:val="en-US"/>
        </w:rPr>
      </w:pPr>
      <w:r w:rsidRPr="007031AE">
        <w:rPr>
          <w:b/>
          <w:color w:val="0000FF"/>
          <w:sz w:val="24"/>
          <w:szCs w:val="24"/>
          <w:highlight w:val="yellow"/>
          <w:lang w:val="en-US"/>
        </w:rPr>
        <w:t>If we put a 0 in that location, we see we get the same result.</w:t>
      </w:r>
      <w:r w:rsidR="00404A07" w:rsidRPr="007031AE">
        <w:rPr>
          <w:b/>
          <w:color w:val="0000FF"/>
          <w:sz w:val="24"/>
          <w:szCs w:val="24"/>
          <w:lang w:val="en-US"/>
        </w:rPr>
        <w:t xml:space="preserve"> </w:t>
      </w:r>
    </w:p>
    <w:p w14:paraId="71ED9885" w14:textId="41E98C5E" w:rsidR="007031AE" w:rsidRDefault="007031AE" w:rsidP="00050E84">
      <w:pPr>
        <w:jc w:val="both"/>
        <w:rPr>
          <w:sz w:val="24"/>
          <w:szCs w:val="24"/>
          <w:lang w:val="en-US"/>
        </w:rPr>
      </w:pPr>
      <w:r>
        <w:rPr>
          <w:noProof/>
          <w:sz w:val="24"/>
          <w:szCs w:val="24"/>
          <w:lang w:val="en-US"/>
        </w:rPr>
        <w:drawing>
          <wp:inline distT="0" distB="0" distL="0" distR="0" wp14:anchorId="0C8A516A" wp14:editId="15E30954">
            <wp:extent cx="4055110" cy="1256030"/>
            <wp:effectExtent l="0" t="0" r="2540" b="127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055110" cy="1256030"/>
                    </a:xfrm>
                    <a:prstGeom prst="rect">
                      <a:avLst/>
                    </a:prstGeom>
                    <a:noFill/>
                    <a:ln>
                      <a:noFill/>
                    </a:ln>
                  </pic:spPr>
                </pic:pic>
              </a:graphicData>
            </a:graphic>
          </wp:inline>
        </w:drawing>
      </w:r>
    </w:p>
    <w:p w14:paraId="6323166E" w14:textId="24A891C9" w:rsidR="007031AE" w:rsidRDefault="00435AD1" w:rsidP="00050E84">
      <w:pPr>
        <w:jc w:val="both"/>
        <w:rPr>
          <w:sz w:val="24"/>
          <w:szCs w:val="24"/>
          <w:lang w:val="en-US"/>
        </w:rPr>
      </w:pPr>
      <w:r w:rsidRPr="00435AD1">
        <w:rPr>
          <w:sz w:val="24"/>
          <w:szCs w:val="24"/>
          <w:lang w:val="en-US"/>
        </w:rPr>
        <w:t>So the indexing will use this format of the</w:t>
      </w:r>
      <w:r w:rsidR="00404A07">
        <w:rPr>
          <w:sz w:val="24"/>
          <w:szCs w:val="24"/>
          <w:lang w:val="en-US"/>
        </w:rPr>
        <w:t xml:space="preserve"> </w:t>
      </w:r>
      <w:r w:rsidRPr="00435AD1">
        <w:rPr>
          <w:sz w:val="24"/>
          <w:szCs w:val="24"/>
          <w:lang w:val="en-US"/>
        </w:rPr>
        <w:t>square brackets with a colon and then the stop value.</w:t>
      </w:r>
      <w:r w:rsidR="00404A07">
        <w:rPr>
          <w:sz w:val="24"/>
          <w:szCs w:val="24"/>
          <w:lang w:val="en-US"/>
        </w:rPr>
        <w:t xml:space="preserve"> </w:t>
      </w:r>
    </w:p>
    <w:p w14:paraId="77FC487A" w14:textId="77777777" w:rsidR="007031AE" w:rsidRDefault="007031AE" w:rsidP="00050E84">
      <w:pPr>
        <w:jc w:val="both"/>
        <w:rPr>
          <w:sz w:val="24"/>
          <w:szCs w:val="24"/>
          <w:lang w:val="en-US"/>
        </w:rPr>
      </w:pPr>
    </w:p>
    <w:p w14:paraId="16A8DE22" w14:textId="77777777" w:rsidR="007031AE" w:rsidRDefault="00435AD1" w:rsidP="00050E84">
      <w:pPr>
        <w:jc w:val="both"/>
        <w:rPr>
          <w:sz w:val="24"/>
          <w:szCs w:val="24"/>
          <w:lang w:val="en-US"/>
        </w:rPr>
      </w:pPr>
      <w:r w:rsidRPr="00435AD1">
        <w:rPr>
          <w:sz w:val="24"/>
          <w:szCs w:val="24"/>
          <w:lang w:val="en-US"/>
        </w:rPr>
        <w:t>So let's look at printing just the first character.</w:t>
      </w:r>
      <w:r w:rsidR="00404A07">
        <w:rPr>
          <w:sz w:val="24"/>
          <w:szCs w:val="24"/>
          <w:lang w:val="en-US"/>
        </w:rPr>
        <w:t xml:space="preserve"> </w:t>
      </w:r>
      <w:r w:rsidRPr="00435AD1">
        <w:rPr>
          <w:sz w:val="24"/>
          <w:szCs w:val="24"/>
          <w:lang w:val="en-US"/>
        </w:rPr>
        <w:t>We get one character and that is character index 0.</w:t>
      </w:r>
      <w:r w:rsidR="00404A07">
        <w:rPr>
          <w:sz w:val="24"/>
          <w:szCs w:val="24"/>
          <w:lang w:val="en-US"/>
        </w:rPr>
        <w:t xml:space="preserve"> </w:t>
      </w:r>
    </w:p>
    <w:p w14:paraId="2F4CCC27" w14:textId="7BFB8995" w:rsidR="007031AE" w:rsidRDefault="007031AE" w:rsidP="00050E84">
      <w:pPr>
        <w:jc w:val="both"/>
        <w:rPr>
          <w:sz w:val="24"/>
          <w:szCs w:val="24"/>
          <w:lang w:val="en-US"/>
        </w:rPr>
      </w:pPr>
      <w:r>
        <w:rPr>
          <w:noProof/>
          <w:sz w:val="24"/>
          <w:szCs w:val="24"/>
          <w:lang w:val="en-US"/>
        </w:rPr>
        <w:drawing>
          <wp:inline distT="0" distB="0" distL="0" distR="0" wp14:anchorId="4B632444" wp14:editId="660C4236">
            <wp:extent cx="3029585" cy="810895"/>
            <wp:effectExtent l="0" t="0" r="0" b="825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029585" cy="810895"/>
                    </a:xfrm>
                    <a:prstGeom prst="rect">
                      <a:avLst/>
                    </a:prstGeom>
                    <a:noFill/>
                    <a:ln>
                      <a:noFill/>
                    </a:ln>
                  </pic:spPr>
                </pic:pic>
              </a:graphicData>
            </a:graphic>
          </wp:inline>
        </w:drawing>
      </w:r>
    </w:p>
    <w:p w14:paraId="7BDA04A6" w14:textId="16E19837" w:rsidR="007031AE" w:rsidRDefault="007031AE" w:rsidP="00050E84">
      <w:pPr>
        <w:jc w:val="both"/>
        <w:rPr>
          <w:sz w:val="24"/>
          <w:szCs w:val="24"/>
          <w:lang w:val="en-US"/>
        </w:rPr>
      </w:pPr>
    </w:p>
    <w:p w14:paraId="679943FB" w14:textId="77777777" w:rsidR="007031AE" w:rsidRDefault="007031AE" w:rsidP="00050E84">
      <w:pPr>
        <w:jc w:val="both"/>
        <w:rPr>
          <w:sz w:val="24"/>
          <w:szCs w:val="24"/>
          <w:lang w:val="en-US"/>
        </w:rPr>
      </w:pPr>
    </w:p>
    <w:p w14:paraId="755AE807" w14:textId="77777777" w:rsidR="007031AE" w:rsidRPr="007031AE" w:rsidRDefault="00435AD1" w:rsidP="00050E84">
      <w:pPr>
        <w:jc w:val="both"/>
        <w:rPr>
          <w:b/>
          <w:color w:val="0000FF"/>
          <w:sz w:val="24"/>
          <w:szCs w:val="24"/>
          <w:lang w:val="en-US"/>
        </w:rPr>
      </w:pPr>
      <w:r w:rsidRPr="007031AE">
        <w:rPr>
          <w:b/>
          <w:color w:val="0000FF"/>
          <w:sz w:val="24"/>
          <w:szCs w:val="24"/>
          <w:highlight w:val="yellow"/>
          <w:lang w:val="en-US"/>
        </w:rPr>
        <w:lastRenderedPageBreak/>
        <w:t>And if we print to index 0 as the stop value then we print nothing.</w:t>
      </w:r>
      <w:r w:rsidR="00404A07" w:rsidRPr="007031AE">
        <w:rPr>
          <w:b/>
          <w:color w:val="0000FF"/>
          <w:sz w:val="24"/>
          <w:szCs w:val="24"/>
          <w:highlight w:val="yellow"/>
          <w:lang w:val="en-US"/>
        </w:rPr>
        <w:t xml:space="preserve"> </w:t>
      </w:r>
      <w:r w:rsidRPr="007031AE">
        <w:rPr>
          <w:b/>
          <w:color w:val="0000FF"/>
          <w:sz w:val="24"/>
          <w:szCs w:val="24"/>
          <w:highlight w:val="yellow"/>
          <w:lang w:val="en-US"/>
        </w:rPr>
        <w:t>So we end always at the final value.</w:t>
      </w:r>
      <w:r w:rsidR="00404A07" w:rsidRPr="007031AE">
        <w:rPr>
          <w:b/>
          <w:color w:val="0000FF"/>
          <w:sz w:val="24"/>
          <w:szCs w:val="24"/>
          <w:lang w:val="en-US"/>
        </w:rPr>
        <w:t xml:space="preserve"> </w:t>
      </w:r>
    </w:p>
    <w:p w14:paraId="5F99EAC9" w14:textId="5C18EC7D" w:rsidR="007031AE" w:rsidRDefault="007031AE" w:rsidP="00050E84">
      <w:pPr>
        <w:jc w:val="both"/>
        <w:rPr>
          <w:sz w:val="24"/>
          <w:szCs w:val="24"/>
          <w:lang w:val="en-US"/>
        </w:rPr>
      </w:pPr>
      <w:r>
        <w:rPr>
          <w:noProof/>
          <w:sz w:val="24"/>
          <w:szCs w:val="24"/>
          <w:lang w:val="en-US"/>
        </w:rPr>
        <w:drawing>
          <wp:inline distT="0" distB="0" distL="0" distR="0" wp14:anchorId="5C623473" wp14:editId="1A98343E">
            <wp:extent cx="3260090" cy="683895"/>
            <wp:effectExtent l="0" t="0" r="0" b="190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260090" cy="683895"/>
                    </a:xfrm>
                    <a:prstGeom prst="rect">
                      <a:avLst/>
                    </a:prstGeom>
                    <a:noFill/>
                    <a:ln>
                      <a:noFill/>
                    </a:ln>
                  </pic:spPr>
                </pic:pic>
              </a:graphicData>
            </a:graphic>
          </wp:inline>
        </w:drawing>
      </w:r>
    </w:p>
    <w:p w14:paraId="70B9E790" w14:textId="77777777" w:rsidR="007031AE" w:rsidRDefault="00435AD1" w:rsidP="00050E84">
      <w:pPr>
        <w:jc w:val="both"/>
        <w:rPr>
          <w:sz w:val="24"/>
          <w:szCs w:val="24"/>
          <w:lang w:val="en-US"/>
        </w:rPr>
      </w:pPr>
      <w:r w:rsidRPr="00435AD1">
        <w:rPr>
          <w:sz w:val="24"/>
          <w:szCs w:val="24"/>
          <w:lang w:val="en-US"/>
        </w:rPr>
        <w:t xml:space="preserve">So with Colette, (counting) one, </w:t>
      </w:r>
      <w:proofErr w:type="spellStart"/>
      <w:r w:rsidRPr="00435AD1">
        <w:rPr>
          <w:sz w:val="24"/>
          <w:szCs w:val="24"/>
          <w:lang w:val="en-US"/>
        </w:rPr>
        <w:t>two,three</w:t>
      </w:r>
      <w:proofErr w:type="spellEnd"/>
      <w:r w:rsidRPr="00435AD1">
        <w:rPr>
          <w:sz w:val="24"/>
          <w:szCs w:val="24"/>
          <w:lang w:val="en-US"/>
        </w:rPr>
        <w:t>, four, five, six, seven letters,</w:t>
      </w:r>
      <w:r w:rsidR="00404A07">
        <w:rPr>
          <w:sz w:val="24"/>
          <w:szCs w:val="24"/>
          <w:lang w:val="en-US"/>
        </w:rPr>
        <w:t xml:space="preserve"> </w:t>
      </w:r>
      <w:r w:rsidRPr="00435AD1">
        <w:rPr>
          <w:sz w:val="24"/>
          <w:szCs w:val="24"/>
          <w:lang w:val="en-US"/>
        </w:rPr>
        <w:t>if we put a 7 in there,</w:t>
      </w:r>
      <w:r w:rsidR="00404A07">
        <w:rPr>
          <w:sz w:val="24"/>
          <w:szCs w:val="24"/>
          <w:lang w:val="en-US"/>
        </w:rPr>
        <w:t xml:space="preserve"> </w:t>
      </w:r>
      <w:r w:rsidRPr="00435AD1">
        <w:rPr>
          <w:sz w:val="24"/>
          <w:szCs w:val="24"/>
          <w:lang w:val="en-US"/>
        </w:rPr>
        <w:t>we do not print the seventh index, because that is out of range.</w:t>
      </w:r>
      <w:r w:rsidR="00404A07">
        <w:rPr>
          <w:sz w:val="24"/>
          <w:szCs w:val="24"/>
          <w:lang w:val="en-US"/>
        </w:rPr>
        <w:t xml:space="preserve"> </w:t>
      </w:r>
      <w:r w:rsidRPr="00435AD1">
        <w:rPr>
          <w:sz w:val="24"/>
          <w:szCs w:val="24"/>
          <w:lang w:val="en-US"/>
        </w:rPr>
        <w:t>But we get "Colette".</w:t>
      </w:r>
      <w:r w:rsidR="00404A07">
        <w:rPr>
          <w:sz w:val="24"/>
          <w:szCs w:val="24"/>
          <w:lang w:val="en-US"/>
        </w:rPr>
        <w:t xml:space="preserve"> </w:t>
      </w:r>
      <w:r w:rsidRPr="00435AD1">
        <w:rPr>
          <w:sz w:val="24"/>
          <w:szCs w:val="24"/>
          <w:lang w:val="en-US"/>
        </w:rPr>
        <w:t>And so it stops at index 7, which is past the "e".</w:t>
      </w:r>
      <w:r w:rsidR="00404A07">
        <w:rPr>
          <w:sz w:val="24"/>
          <w:szCs w:val="24"/>
          <w:lang w:val="en-US"/>
        </w:rPr>
        <w:t xml:space="preserve"> </w:t>
      </w:r>
    </w:p>
    <w:p w14:paraId="3388985C" w14:textId="00870806" w:rsidR="007031AE" w:rsidRDefault="007031AE" w:rsidP="00050E84">
      <w:pPr>
        <w:jc w:val="both"/>
        <w:rPr>
          <w:sz w:val="24"/>
          <w:szCs w:val="24"/>
          <w:lang w:val="en-US"/>
        </w:rPr>
      </w:pPr>
      <w:r>
        <w:rPr>
          <w:noProof/>
          <w:sz w:val="24"/>
          <w:szCs w:val="24"/>
          <w:lang w:val="en-US"/>
        </w:rPr>
        <w:drawing>
          <wp:inline distT="0" distB="0" distL="0" distR="0" wp14:anchorId="6DA7657B" wp14:editId="57520497">
            <wp:extent cx="3172460" cy="763270"/>
            <wp:effectExtent l="0" t="0" r="889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172460" cy="763270"/>
                    </a:xfrm>
                    <a:prstGeom prst="rect">
                      <a:avLst/>
                    </a:prstGeom>
                    <a:noFill/>
                    <a:ln>
                      <a:noFill/>
                    </a:ln>
                  </pic:spPr>
                </pic:pic>
              </a:graphicData>
            </a:graphic>
          </wp:inline>
        </w:drawing>
      </w:r>
    </w:p>
    <w:p w14:paraId="7E63F3EF" w14:textId="26F581FD" w:rsidR="00D70359" w:rsidRDefault="00435AD1" w:rsidP="00050E84">
      <w:pPr>
        <w:jc w:val="both"/>
        <w:rPr>
          <w:sz w:val="24"/>
          <w:szCs w:val="24"/>
          <w:lang w:val="en-US"/>
        </w:rPr>
      </w:pPr>
      <w:r w:rsidRPr="00435AD1">
        <w:rPr>
          <w:sz w:val="24"/>
          <w:szCs w:val="24"/>
          <w:lang w:val="en-US"/>
        </w:rPr>
        <w:t>Default start for a slice is at index 0.</w:t>
      </w:r>
      <w:r w:rsidR="00404A07">
        <w:rPr>
          <w:sz w:val="24"/>
          <w:szCs w:val="24"/>
          <w:lang w:val="en-US"/>
        </w:rPr>
        <w:t xml:space="preserve"> </w:t>
      </w:r>
    </w:p>
    <w:p w14:paraId="0FB90A65" w14:textId="2947FB42" w:rsidR="00D70359" w:rsidRDefault="00D70359" w:rsidP="00050E84">
      <w:pPr>
        <w:jc w:val="both"/>
        <w:rPr>
          <w:sz w:val="24"/>
          <w:szCs w:val="24"/>
          <w:lang w:val="en-US"/>
        </w:rPr>
      </w:pPr>
    </w:p>
    <w:p w14:paraId="13A348DD" w14:textId="77777777" w:rsidR="00435AD1" w:rsidRPr="00435AD1" w:rsidRDefault="00435AD1" w:rsidP="00435AD1">
      <w:pPr>
        <w:pStyle w:val="Ttulo1"/>
        <w:shd w:val="clear" w:color="auto" w:fill="FFFFFF"/>
        <w:spacing w:before="0" w:beforeAutospacing="0" w:after="340" w:afterAutospacing="0" w:line="336" w:lineRule="atLeast"/>
        <w:rPr>
          <w:rFonts w:ascii="Helvetica" w:hAnsi="Helvetica" w:cs="Helvetica"/>
          <w:bCs w:val="0"/>
          <w:color w:val="FF0000"/>
          <w:sz w:val="32"/>
          <w:szCs w:val="32"/>
          <w:lang w:val="en-US"/>
        </w:rPr>
      </w:pPr>
      <w:r w:rsidRPr="00435AD1">
        <w:rPr>
          <w:rFonts w:ascii="Helvetica" w:hAnsi="Helvetica" w:cs="Helvetica"/>
          <w:bCs w:val="0"/>
          <w:color w:val="FF0000"/>
          <w:sz w:val="32"/>
          <w:szCs w:val="32"/>
          <w:highlight w:val="yellow"/>
          <w:lang w:val="en-US"/>
        </w:rPr>
        <w:t>Concept</w:t>
      </w:r>
    </w:p>
    <w:p w14:paraId="7A2F0A77" w14:textId="77777777" w:rsidR="00435AD1" w:rsidRPr="00435AD1" w:rsidRDefault="00435AD1" w:rsidP="00435AD1">
      <w:pPr>
        <w:pStyle w:val="Ttulo2"/>
        <w:shd w:val="clear" w:color="auto" w:fill="FFFFFF"/>
        <w:spacing w:before="0" w:beforeAutospacing="0" w:after="225" w:afterAutospacing="0" w:line="288" w:lineRule="atLeast"/>
        <w:jc w:val="both"/>
        <w:rPr>
          <w:rFonts w:ascii="Helvetica" w:hAnsi="Helvetica" w:cs="Helvetica"/>
          <w:b w:val="0"/>
          <w:bCs w:val="0"/>
          <w:color w:val="646464"/>
          <w:spacing w:val="15"/>
          <w:sz w:val="24"/>
          <w:szCs w:val="24"/>
          <w:lang w:val="en-US"/>
        </w:rPr>
      </w:pPr>
      <w:r w:rsidRPr="00435AD1">
        <w:rPr>
          <w:rFonts w:ascii="Helvetica" w:hAnsi="Helvetica" w:cs="Helvetica"/>
          <w:b w:val="0"/>
          <w:bCs w:val="0"/>
          <w:color w:val="646464"/>
          <w:spacing w:val="15"/>
          <w:sz w:val="24"/>
          <w:szCs w:val="24"/>
          <w:lang w:val="en-US"/>
        </w:rPr>
        <w:t>Accessing beginning of sub-strings</w:t>
      </w:r>
    </w:p>
    <w:p w14:paraId="79B182AB" w14:textId="77777777" w:rsidR="00435AD1" w:rsidRPr="00435AD1" w:rsidRDefault="00435AD1" w:rsidP="00435AD1">
      <w:pPr>
        <w:pStyle w:val="Ttulo3"/>
        <w:shd w:val="clear" w:color="auto" w:fill="FFFFFF"/>
        <w:spacing w:before="0" w:after="150" w:line="336" w:lineRule="atLeast"/>
        <w:jc w:val="both"/>
        <w:rPr>
          <w:rFonts w:ascii="Helvetica" w:hAnsi="Helvetica" w:cs="Helvetica"/>
          <w:b/>
          <w:bCs/>
          <w:color w:val="313131"/>
          <w:lang w:val="en-US"/>
        </w:rPr>
      </w:pPr>
      <w:r w:rsidRPr="00435AD1">
        <w:rPr>
          <w:rFonts w:ascii="Helvetica" w:hAnsi="Helvetica" w:cs="Helvetica"/>
          <w:color w:val="313131"/>
          <w:lang w:val="en-US"/>
        </w:rPr>
        <w:t>Index Slicing [:stop]</w:t>
      </w:r>
    </w:p>
    <w:p w14:paraId="29EEDBAC" w14:textId="77777777" w:rsidR="00435AD1" w:rsidRPr="00435AD1" w:rsidRDefault="00435AD1" w:rsidP="00435AD1">
      <w:pPr>
        <w:pStyle w:val="NormalWeb"/>
        <w:shd w:val="clear" w:color="auto" w:fill="FFFFFF"/>
        <w:spacing w:before="0" w:beforeAutospacing="0" w:after="340" w:afterAutospacing="0"/>
        <w:jc w:val="both"/>
        <w:rPr>
          <w:rFonts w:ascii="Helvetica" w:hAnsi="Helvetica" w:cs="Helvetica"/>
          <w:color w:val="313131"/>
          <w:lang w:val="en-US"/>
        </w:rPr>
      </w:pPr>
      <w:r w:rsidRPr="00435AD1">
        <w:rPr>
          <w:rFonts w:ascii="Helvetica" w:hAnsi="Helvetica" w:cs="Helvetica"/>
          <w:color w:val="313131"/>
          <w:lang w:val="en-US"/>
        </w:rPr>
        <w:t>String slicing returns a string section from index 0 by addressing only the stop index</w:t>
      </w:r>
    </w:p>
    <w:p w14:paraId="4B6E3192" w14:textId="77777777" w:rsidR="00435AD1" w:rsidRPr="00435AD1" w:rsidRDefault="00435AD1" w:rsidP="00435AD1">
      <w:pPr>
        <w:pStyle w:val="HTMLconformatoprevio"/>
        <w:shd w:val="clear" w:color="auto" w:fill="FFFFFF"/>
        <w:spacing w:before="240" w:after="240" w:line="336" w:lineRule="atLeast"/>
        <w:jc w:val="both"/>
        <w:rPr>
          <w:rStyle w:val="CdigoHTML"/>
          <w:rFonts w:eastAsiaTheme="majorEastAsia"/>
          <w:color w:val="313131"/>
          <w:sz w:val="24"/>
          <w:szCs w:val="24"/>
          <w:lang w:val="en-US"/>
        </w:rPr>
      </w:pPr>
      <w:proofErr w:type="spellStart"/>
      <w:r w:rsidRPr="00435AD1">
        <w:rPr>
          <w:rStyle w:val="CdigoHTML"/>
          <w:rFonts w:eastAsiaTheme="majorEastAsia"/>
          <w:color w:val="313131"/>
          <w:sz w:val="24"/>
          <w:szCs w:val="24"/>
          <w:lang w:val="en-US"/>
        </w:rPr>
        <w:t>student_name</w:t>
      </w:r>
      <w:proofErr w:type="spellEnd"/>
      <w:r w:rsidRPr="00435AD1">
        <w:rPr>
          <w:rStyle w:val="CdigoHTML"/>
          <w:rFonts w:eastAsiaTheme="majorEastAsia"/>
          <w:color w:val="313131"/>
          <w:sz w:val="24"/>
          <w:szCs w:val="24"/>
          <w:lang w:val="en-US"/>
        </w:rPr>
        <w:t xml:space="preserve"> = "Colette"</w:t>
      </w:r>
    </w:p>
    <w:p w14:paraId="5D7090F1" w14:textId="77777777" w:rsidR="00435AD1" w:rsidRPr="00435AD1" w:rsidRDefault="00435AD1" w:rsidP="00435AD1">
      <w:pPr>
        <w:pStyle w:val="HTMLconformatoprevio"/>
        <w:shd w:val="clear" w:color="auto" w:fill="FFFFFF"/>
        <w:spacing w:before="240" w:after="240" w:line="336" w:lineRule="atLeast"/>
        <w:jc w:val="both"/>
        <w:rPr>
          <w:rStyle w:val="CdigoHTML"/>
          <w:rFonts w:eastAsiaTheme="majorEastAsia"/>
          <w:color w:val="313131"/>
          <w:sz w:val="24"/>
          <w:szCs w:val="24"/>
          <w:lang w:val="en-US"/>
        </w:rPr>
      </w:pPr>
      <w:r w:rsidRPr="00435AD1">
        <w:rPr>
          <w:rStyle w:val="CdigoHTML"/>
          <w:rFonts w:eastAsiaTheme="majorEastAsia"/>
          <w:color w:val="313131"/>
          <w:sz w:val="24"/>
          <w:szCs w:val="24"/>
          <w:lang w:val="en-US"/>
        </w:rPr>
        <w:t># addressing the 1st, 2nd &amp; 3rd characters</w:t>
      </w:r>
    </w:p>
    <w:p w14:paraId="427564C3" w14:textId="77777777" w:rsidR="00435AD1" w:rsidRPr="00435AD1" w:rsidRDefault="00435AD1" w:rsidP="00435AD1">
      <w:pPr>
        <w:pStyle w:val="HTMLconformatoprevio"/>
        <w:shd w:val="clear" w:color="auto" w:fill="FFFFFF"/>
        <w:spacing w:before="240" w:after="240" w:line="336" w:lineRule="atLeast"/>
        <w:jc w:val="both"/>
        <w:rPr>
          <w:rStyle w:val="CdigoHTML"/>
          <w:rFonts w:eastAsiaTheme="majorEastAsia"/>
          <w:color w:val="313131"/>
          <w:sz w:val="24"/>
          <w:szCs w:val="24"/>
          <w:lang w:val="en-US"/>
        </w:rPr>
      </w:pPr>
      <w:proofErr w:type="spellStart"/>
      <w:r w:rsidRPr="00435AD1">
        <w:rPr>
          <w:rStyle w:val="CdigoHTML"/>
          <w:rFonts w:eastAsiaTheme="majorEastAsia"/>
          <w:color w:val="313131"/>
          <w:sz w:val="24"/>
          <w:szCs w:val="24"/>
          <w:lang w:val="en-US"/>
        </w:rPr>
        <w:t>student_name</w:t>
      </w:r>
      <w:proofErr w:type="spellEnd"/>
      <w:r w:rsidRPr="00435AD1">
        <w:rPr>
          <w:rStyle w:val="CdigoHTML"/>
          <w:rFonts w:eastAsiaTheme="majorEastAsia"/>
          <w:color w:val="313131"/>
          <w:sz w:val="24"/>
          <w:szCs w:val="24"/>
          <w:lang w:val="en-US"/>
        </w:rPr>
        <w:t>[:3]</w:t>
      </w:r>
    </w:p>
    <w:p w14:paraId="2CA7664E" w14:textId="77777777" w:rsidR="00435AD1" w:rsidRPr="00435AD1" w:rsidRDefault="00435AD1" w:rsidP="00435AD1">
      <w:pPr>
        <w:pStyle w:val="NormalWeb"/>
        <w:shd w:val="clear" w:color="auto" w:fill="FFFFFF"/>
        <w:spacing w:before="0" w:beforeAutospacing="0" w:after="340" w:afterAutospacing="0"/>
        <w:jc w:val="both"/>
        <w:rPr>
          <w:rFonts w:ascii="Helvetica" w:hAnsi="Helvetica" w:cs="Helvetica"/>
          <w:color w:val="313131"/>
          <w:lang w:val="en-US"/>
        </w:rPr>
      </w:pPr>
      <w:r w:rsidRPr="00435AD1">
        <w:rPr>
          <w:rStyle w:val="Textoennegrita"/>
          <w:rFonts w:ascii="Helvetica" w:hAnsi="Helvetica" w:cs="Helvetica"/>
          <w:color w:val="313131"/>
          <w:lang w:val="en-US"/>
        </w:rPr>
        <w:t>default start for a slice is index 0</w:t>
      </w:r>
    </w:p>
    <w:p w14:paraId="2D0C9388" w14:textId="77777777" w:rsidR="00435AD1" w:rsidRPr="00435AD1" w:rsidRDefault="00435AD1" w:rsidP="00435AD1">
      <w:pPr>
        <w:pStyle w:val="Ttulo2"/>
        <w:shd w:val="clear" w:color="auto" w:fill="FFFFFF"/>
        <w:spacing w:before="600" w:beforeAutospacing="0" w:after="225" w:afterAutospacing="0" w:line="288" w:lineRule="atLeast"/>
        <w:jc w:val="both"/>
        <w:rPr>
          <w:rFonts w:ascii="Helvetica" w:hAnsi="Helvetica" w:cs="Helvetica"/>
          <w:b w:val="0"/>
          <w:bCs w:val="0"/>
          <w:color w:val="646464"/>
          <w:spacing w:val="15"/>
          <w:sz w:val="24"/>
          <w:szCs w:val="24"/>
          <w:lang w:val="en-US"/>
        </w:rPr>
      </w:pPr>
      <w:r w:rsidRPr="00435AD1">
        <w:rPr>
          <w:rFonts w:ascii="Helvetica" w:hAnsi="Helvetica" w:cs="Helvetica"/>
          <w:b w:val="0"/>
          <w:bCs w:val="0"/>
          <w:color w:val="646464"/>
          <w:spacing w:val="15"/>
          <w:sz w:val="24"/>
          <w:szCs w:val="24"/>
          <w:lang w:val="en-US"/>
        </w:rPr>
        <w:t>Example</w:t>
      </w:r>
    </w:p>
    <w:p w14:paraId="56849009" w14:textId="77777777" w:rsidR="00435AD1" w:rsidRPr="00435AD1" w:rsidRDefault="00435AD1" w:rsidP="00435AD1">
      <w:pPr>
        <w:pStyle w:val="HTMLconformatoprevio"/>
        <w:shd w:val="clear" w:color="auto" w:fill="FFFFFF"/>
        <w:spacing w:before="240" w:after="240" w:line="336" w:lineRule="atLeast"/>
        <w:jc w:val="both"/>
        <w:rPr>
          <w:rStyle w:val="CdigoHTML"/>
          <w:rFonts w:eastAsiaTheme="majorEastAsia"/>
          <w:color w:val="313131"/>
          <w:sz w:val="24"/>
          <w:szCs w:val="24"/>
          <w:lang w:val="en-US"/>
        </w:rPr>
      </w:pPr>
      <w:r w:rsidRPr="00435AD1">
        <w:rPr>
          <w:rStyle w:val="CdigoHTML"/>
          <w:rFonts w:eastAsiaTheme="majorEastAsia"/>
          <w:color w:val="313131"/>
          <w:sz w:val="24"/>
          <w:szCs w:val="24"/>
          <w:lang w:val="en-US"/>
        </w:rPr>
        <w:t># [ ] review and run example</w:t>
      </w:r>
    </w:p>
    <w:p w14:paraId="36969BFC" w14:textId="77777777" w:rsidR="00435AD1" w:rsidRPr="00435AD1" w:rsidRDefault="00435AD1" w:rsidP="00435AD1">
      <w:pPr>
        <w:pStyle w:val="HTMLconformatoprevio"/>
        <w:shd w:val="clear" w:color="auto" w:fill="FFFFFF"/>
        <w:spacing w:before="240" w:after="240" w:line="336" w:lineRule="atLeast"/>
        <w:jc w:val="both"/>
        <w:rPr>
          <w:rStyle w:val="CdigoHTML"/>
          <w:rFonts w:eastAsiaTheme="majorEastAsia"/>
          <w:color w:val="313131"/>
          <w:sz w:val="24"/>
          <w:szCs w:val="24"/>
          <w:lang w:val="en-US"/>
        </w:rPr>
      </w:pPr>
      <w:proofErr w:type="spellStart"/>
      <w:r w:rsidRPr="00435AD1">
        <w:rPr>
          <w:rStyle w:val="CdigoHTML"/>
          <w:rFonts w:eastAsiaTheme="majorEastAsia"/>
          <w:color w:val="313131"/>
          <w:sz w:val="24"/>
          <w:szCs w:val="24"/>
          <w:lang w:val="en-US"/>
        </w:rPr>
        <w:t>student_name</w:t>
      </w:r>
      <w:proofErr w:type="spellEnd"/>
      <w:r w:rsidRPr="00435AD1">
        <w:rPr>
          <w:rStyle w:val="CdigoHTML"/>
          <w:rFonts w:eastAsiaTheme="majorEastAsia"/>
          <w:color w:val="313131"/>
          <w:sz w:val="24"/>
          <w:szCs w:val="24"/>
          <w:lang w:val="en-US"/>
        </w:rPr>
        <w:t xml:space="preserve"> = "Colette"</w:t>
      </w:r>
    </w:p>
    <w:p w14:paraId="4AEAEFE8" w14:textId="77777777" w:rsidR="00435AD1" w:rsidRPr="00435AD1" w:rsidRDefault="00435AD1" w:rsidP="00435AD1">
      <w:pPr>
        <w:pStyle w:val="HTMLconformatoprevio"/>
        <w:shd w:val="clear" w:color="auto" w:fill="FFFFFF"/>
        <w:spacing w:before="240" w:after="240" w:line="336" w:lineRule="atLeast"/>
        <w:jc w:val="both"/>
        <w:rPr>
          <w:rStyle w:val="CdigoHTML"/>
          <w:rFonts w:eastAsiaTheme="majorEastAsia"/>
          <w:color w:val="313131"/>
          <w:sz w:val="24"/>
          <w:szCs w:val="24"/>
          <w:lang w:val="en-US"/>
        </w:rPr>
      </w:pPr>
      <w:r w:rsidRPr="00435AD1">
        <w:rPr>
          <w:rStyle w:val="CdigoHTML"/>
          <w:rFonts w:eastAsiaTheme="majorEastAsia"/>
          <w:color w:val="313131"/>
          <w:sz w:val="24"/>
          <w:szCs w:val="24"/>
          <w:lang w:val="en-US"/>
        </w:rPr>
        <w:t># addressing the 1st, 2nd &amp; 3rd characters</w:t>
      </w:r>
    </w:p>
    <w:p w14:paraId="32027D8F" w14:textId="77777777" w:rsidR="00435AD1" w:rsidRPr="00435AD1" w:rsidRDefault="00435AD1" w:rsidP="00435AD1">
      <w:pPr>
        <w:pStyle w:val="HTMLconformatoprevio"/>
        <w:shd w:val="clear" w:color="auto" w:fill="FFFFFF"/>
        <w:spacing w:before="240" w:after="240" w:line="336" w:lineRule="atLeast"/>
        <w:jc w:val="both"/>
        <w:rPr>
          <w:rStyle w:val="CdigoHTML"/>
          <w:rFonts w:eastAsiaTheme="majorEastAsia"/>
          <w:color w:val="313131"/>
          <w:sz w:val="24"/>
          <w:szCs w:val="24"/>
          <w:lang w:val="en-US"/>
        </w:rPr>
      </w:pPr>
      <w:r w:rsidRPr="00435AD1">
        <w:rPr>
          <w:rStyle w:val="CdigoHTML"/>
          <w:rFonts w:eastAsiaTheme="majorEastAsia"/>
          <w:color w:val="313131"/>
          <w:sz w:val="24"/>
          <w:szCs w:val="24"/>
          <w:lang w:val="en-US"/>
        </w:rPr>
        <w:t>print(</w:t>
      </w:r>
      <w:proofErr w:type="spellStart"/>
      <w:r w:rsidRPr="00435AD1">
        <w:rPr>
          <w:rStyle w:val="CdigoHTML"/>
          <w:rFonts w:eastAsiaTheme="majorEastAsia"/>
          <w:color w:val="313131"/>
          <w:sz w:val="24"/>
          <w:szCs w:val="24"/>
          <w:lang w:val="en-US"/>
        </w:rPr>
        <w:t>student_name</w:t>
      </w:r>
      <w:proofErr w:type="spellEnd"/>
      <w:r w:rsidRPr="00435AD1">
        <w:rPr>
          <w:rStyle w:val="CdigoHTML"/>
          <w:rFonts w:eastAsiaTheme="majorEastAsia"/>
          <w:color w:val="313131"/>
          <w:sz w:val="24"/>
          <w:szCs w:val="24"/>
          <w:lang w:val="en-US"/>
        </w:rPr>
        <w:t>[:3])</w:t>
      </w:r>
    </w:p>
    <w:p w14:paraId="2F6C9AEF" w14:textId="77777777" w:rsidR="00C279D9" w:rsidRDefault="00C279D9" w:rsidP="00435AD1">
      <w:pPr>
        <w:pStyle w:val="Ttulo2"/>
        <w:shd w:val="clear" w:color="auto" w:fill="FFFFFF"/>
        <w:spacing w:before="0" w:beforeAutospacing="0" w:after="225" w:afterAutospacing="0" w:line="288" w:lineRule="atLeast"/>
        <w:jc w:val="both"/>
        <w:rPr>
          <w:rFonts w:ascii="Helvetica" w:hAnsi="Helvetica" w:cs="Helvetica"/>
          <w:b w:val="0"/>
          <w:bCs w:val="0"/>
          <w:color w:val="646464"/>
          <w:spacing w:val="15"/>
          <w:sz w:val="24"/>
          <w:szCs w:val="24"/>
          <w:lang w:val="en-US"/>
        </w:rPr>
      </w:pPr>
    </w:p>
    <w:p w14:paraId="2497AE78" w14:textId="5FA74771" w:rsidR="00435AD1" w:rsidRPr="00435AD1" w:rsidRDefault="00435AD1" w:rsidP="00435AD1">
      <w:pPr>
        <w:pStyle w:val="Ttulo2"/>
        <w:shd w:val="clear" w:color="auto" w:fill="FFFFFF"/>
        <w:spacing w:before="0" w:beforeAutospacing="0" w:after="225" w:afterAutospacing="0" w:line="288" w:lineRule="atLeast"/>
        <w:jc w:val="both"/>
        <w:rPr>
          <w:rFonts w:ascii="Helvetica" w:hAnsi="Helvetica" w:cs="Helvetica"/>
          <w:b w:val="0"/>
          <w:bCs w:val="0"/>
          <w:color w:val="646464"/>
          <w:spacing w:val="15"/>
          <w:sz w:val="24"/>
          <w:szCs w:val="24"/>
          <w:lang w:val="en-US"/>
        </w:rPr>
      </w:pPr>
      <w:r w:rsidRPr="00435AD1">
        <w:rPr>
          <w:rFonts w:ascii="Helvetica" w:hAnsi="Helvetica" w:cs="Helvetica"/>
          <w:b w:val="0"/>
          <w:bCs w:val="0"/>
          <w:color w:val="646464"/>
          <w:spacing w:val="15"/>
          <w:sz w:val="24"/>
          <w:szCs w:val="24"/>
          <w:lang w:val="en-US"/>
        </w:rPr>
        <w:lastRenderedPageBreak/>
        <w:t>Task 2</w:t>
      </w:r>
    </w:p>
    <w:p w14:paraId="6A0CEB10" w14:textId="77777777" w:rsidR="00435AD1" w:rsidRPr="00435AD1" w:rsidRDefault="00435AD1" w:rsidP="00435AD1">
      <w:pPr>
        <w:pStyle w:val="HTMLconformatoprevio"/>
        <w:shd w:val="clear" w:color="auto" w:fill="FFFFFF"/>
        <w:spacing w:before="240" w:after="240" w:line="336" w:lineRule="atLeast"/>
        <w:jc w:val="both"/>
        <w:rPr>
          <w:rStyle w:val="CdigoHTML"/>
          <w:rFonts w:eastAsiaTheme="majorEastAsia"/>
          <w:color w:val="313131"/>
          <w:sz w:val="24"/>
          <w:szCs w:val="24"/>
          <w:lang w:val="en-US"/>
        </w:rPr>
      </w:pPr>
      <w:r w:rsidRPr="00435AD1">
        <w:rPr>
          <w:rStyle w:val="CdigoHTML"/>
          <w:rFonts w:eastAsiaTheme="majorEastAsia"/>
          <w:color w:val="313131"/>
          <w:sz w:val="24"/>
          <w:szCs w:val="24"/>
          <w:lang w:val="en-US"/>
        </w:rPr>
        <w:t xml:space="preserve"># [ ] print the first half of the </w:t>
      </w:r>
      <w:proofErr w:type="spellStart"/>
      <w:r w:rsidRPr="00435AD1">
        <w:rPr>
          <w:rStyle w:val="CdigoHTML"/>
          <w:rFonts w:eastAsiaTheme="majorEastAsia"/>
          <w:color w:val="313131"/>
          <w:sz w:val="24"/>
          <w:szCs w:val="24"/>
          <w:lang w:val="en-US"/>
        </w:rPr>
        <w:t>long_word</w:t>
      </w:r>
      <w:proofErr w:type="spellEnd"/>
    </w:p>
    <w:p w14:paraId="0CA2AADE" w14:textId="77777777" w:rsidR="00435AD1" w:rsidRPr="00435AD1" w:rsidRDefault="00435AD1" w:rsidP="00435AD1">
      <w:pPr>
        <w:pStyle w:val="HTMLconformatoprevio"/>
        <w:shd w:val="clear" w:color="auto" w:fill="FFFFFF"/>
        <w:spacing w:before="240" w:after="240" w:line="336" w:lineRule="atLeast"/>
        <w:jc w:val="both"/>
        <w:rPr>
          <w:rStyle w:val="CdigoHTML"/>
          <w:rFonts w:eastAsiaTheme="majorEastAsia"/>
          <w:color w:val="313131"/>
          <w:sz w:val="24"/>
          <w:szCs w:val="24"/>
          <w:lang w:val="en-US"/>
        </w:rPr>
      </w:pPr>
      <w:proofErr w:type="spellStart"/>
      <w:r w:rsidRPr="00435AD1">
        <w:rPr>
          <w:rStyle w:val="CdigoHTML"/>
          <w:rFonts w:eastAsiaTheme="majorEastAsia"/>
          <w:color w:val="313131"/>
          <w:sz w:val="24"/>
          <w:szCs w:val="24"/>
          <w:lang w:val="en-US"/>
        </w:rPr>
        <w:t>long_word</w:t>
      </w:r>
      <w:proofErr w:type="spellEnd"/>
      <w:r w:rsidRPr="00435AD1">
        <w:rPr>
          <w:rStyle w:val="CdigoHTML"/>
          <w:rFonts w:eastAsiaTheme="majorEastAsia"/>
          <w:color w:val="313131"/>
          <w:sz w:val="24"/>
          <w:szCs w:val="24"/>
          <w:lang w:val="en-US"/>
        </w:rPr>
        <w:t xml:space="preserve"> = "Consequences"</w:t>
      </w:r>
    </w:p>
    <w:p w14:paraId="5781C942" w14:textId="77777777" w:rsidR="00435AD1" w:rsidRPr="00435AD1" w:rsidRDefault="00435AD1" w:rsidP="00435AD1">
      <w:pPr>
        <w:pStyle w:val="HTMLconformatoprevio"/>
        <w:shd w:val="clear" w:color="auto" w:fill="FFFFFF"/>
        <w:spacing w:before="240" w:after="240" w:line="336" w:lineRule="atLeast"/>
        <w:jc w:val="both"/>
        <w:rPr>
          <w:color w:val="313131"/>
          <w:sz w:val="24"/>
          <w:szCs w:val="24"/>
          <w:lang w:val="en-US"/>
        </w:rPr>
      </w:pPr>
      <w:r w:rsidRPr="00435AD1">
        <w:rPr>
          <w:rStyle w:val="CdigoHTML"/>
          <w:rFonts w:eastAsiaTheme="majorEastAsia"/>
          <w:color w:val="313131"/>
          <w:sz w:val="24"/>
          <w:szCs w:val="24"/>
          <w:lang w:val="en-US"/>
        </w:rPr>
        <w:t># [ ] print a message that there is "No Parking" on index 0 or index 4 streets</w:t>
      </w:r>
    </w:p>
    <w:p w14:paraId="497ED344" w14:textId="4F23E7CC" w:rsidR="00435AD1" w:rsidRDefault="00C279D9" w:rsidP="00050E84">
      <w:pPr>
        <w:jc w:val="both"/>
        <w:rPr>
          <w:sz w:val="24"/>
          <w:szCs w:val="24"/>
          <w:lang w:val="en-US"/>
        </w:rPr>
      </w:pPr>
      <w:r>
        <w:rPr>
          <w:noProof/>
          <w:sz w:val="24"/>
          <w:szCs w:val="24"/>
          <w:lang w:val="en-US"/>
        </w:rPr>
        <w:drawing>
          <wp:inline distT="0" distB="0" distL="0" distR="0" wp14:anchorId="2C7DF8F0" wp14:editId="62F2903D">
            <wp:extent cx="6293901" cy="2178658"/>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319264" cy="2187437"/>
                    </a:xfrm>
                    <a:prstGeom prst="rect">
                      <a:avLst/>
                    </a:prstGeom>
                    <a:noFill/>
                    <a:ln>
                      <a:noFill/>
                    </a:ln>
                  </pic:spPr>
                </pic:pic>
              </a:graphicData>
            </a:graphic>
          </wp:inline>
        </w:drawing>
      </w:r>
    </w:p>
    <w:p w14:paraId="256BBAA9" w14:textId="30E4B1E6" w:rsidR="00B93F3F" w:rsidRDefault="00B93F3F" w:rsidP="00050E84">
      <w:pPr>
        <w:jc w:val="both"/>
        <w:rPr>
          <w:sz w:val="24"/>
          <w:szCs w:val="24"/>
          <w:lang w:val="en-US"/>
        </w:rPr>
      </w:pPr>
    </w:p>
    <w:p w14:paraId="5089897D" w14:textId="77777777" w:rsidR="00B93F3F" w:rsidRDefault="00B93F3F" w:rsidP="00050E84">
      <w:pPr>
        <w:jc w:val="both"/>
        <w:rPr>
          <w:sz w:val="24"/>
          <w:szCs w:val="24"/>
          <w:lang w:val="en-US"/>
        </w:rPr>
      </w:pPr>
    </w:p>
    <w:p w14:paraId="02456849" w14:textId="0E945426" w:rsidR="00D70359" w:rsidRDefault="00D70359" w:rsidP="00050E84">
      <w:pPr>
        <w:jc w:val="both"/>
        <w:rPr>
          <w:sz w:val="24"/>
          <w:szCs w:val="24"/>
          <w:lang w:val="en-US"/>
        </w:rPr>
      </w:pPr>
    </w:p>
    <w:p w14:paraId="6B6CDD11" w14:textId="4A69B5E8" w:rsidR="00C279D9" w:rsidRDefault="00C279D9" w:rsidP="00050E84">
      <w:pPr>
        <w:jc w:val="both"/>
        <w:rPr>
          <w:sz w:val="24"/>
          <w:szCs w:val="24"/>
          <w:lang w:val="en-US"/>
        </w:rPr>
      </w:pPr>
    </w:p>
    <w:p w14:paraId="5474724D" w14:textId="1251D8D4" w:rsidR="00C279D9" w:rsidRDefault="00C279D9" w:rsidP="00050E84">
      <w:pPr>
        <w:jc w:val="both"/>
        <w:rPr>
          <w:sz w:val="24"/>
          <w:szCs w:val="24"/>
          <w:lang w:val="en-US"/>
        </w:rPr>
      </w:pPr>
    </w:p>
    <w:p w14:paraId="68F80339" w14:textId="0DA0831E" w:rsidR="00C279D9" w:rsidRDefault="00C279D9" w:rsidP="00050E84">
      <w:pPr>
        <w:jc w:val="both"/>
        <w:rPr>
          <w:sz w:val="24"/>
          <w:szCs w:val="24"/>
          <w:lang w:val="en-US"/>
        </w:rPr>
      </w:pPr>
    </w:p>
    <w:p w14:paraId="61D2CE78" w14:textId="6F47B0C0" w:rsidR="00C279D9" w:rsidRDefault="00C279D9" w:rsidP="00050E84">
      <w:pPr>
        <w:jc w:val="both"/>
        <w:rPr>
          <w:sz w:val="24"/>
          <w:szCs w:val="24"/>
          <w:lang w:val="en-US"/>
        </w:rPr>
      </w:pPr>
    </w:p>
    <w:p w14:paraId="2C54A9D1" w14:textId="47037857" w:rsidR="00C279D9" w:rsidRDefault="00C279D9" w:rsidP="00050E84">
      <w:pPr>
        <w:jc w:val="both"/>
        <w:rPr>
          <w:sz w:val="24"/>
          <w:szCs w:val="24"/>
          <w:lang w:val="en-US"/>
        </w:rPr>
      </w:pPr>
    </w:p>
    <w:p w14:paraId="6B2C6B08" w14:textId="22131269" w:rsidR="00C279D9" w:rsidRDefault="00C279D9" w:rsidP="00050E84">
      <w:pPr>
        <w:jc w:val="both"/>
        <w:rPr>
          <w:sz w:val="24"/>
          <w:szCs w:val="24"/>
          <w:lang w:val="en-US"/>
        </w:rPr>
      </w:pPr>
    </w:p>
    <w:p w14:paraId="50B60D67" w14:textId="732CF84A" w:rsidR="00C279D9" w:rsidRDefault="00C279D9" w:rsidP="00050E84">
      <w:pPr>
        <w:jc w:val="both"/>
        <w:rPr>
          <w:sz w:val="24"/>
          <w:szCs w:val="24"/>
          <w:lang w:val="en-US"/>
        </w:rPr>
      </w:pPr>
    </w:p>
    <w:p w14:paraId="1F3E20DA" w14:textId="2D7F0950" w:rsidR="00C279D9" w:rsidRDefault="00C279D9" w:rsidP="00050E84">
      <w:pPr>
        <w:jc w:val="both"/>
        <w:rPr>
          <w:sz w:val="24"/>
          <w:szCs w:val="24"/>
          <w:lang w:val="en-US"/>
        </w:rPr>
      </w:pPr>
    </w:p>
    <w:p w14:paraId="7D950BCA" w14:textId="59F23A65" w:rsidR="00C279D9" w:rsidRDefault="00C279D9" w:rsidP="00050E84">
      <w:pPr>
        <w:jc w:val="both"/>
        <w:rPr>
          <w:sz w:val="24"/>
          <w:szCs w:val="24"/>
          <w:lang w:val="en-US"/>
        </w:rPr>
      </w:pPr>
    </w:p>
    <w:p w14:paraId="3CB711D4" w14:textId="5633C363" w:rsidR="00C279D9" w:rsidRDefault="00C279D9" w:rsidP="00050E84">
      <w:pPr>
        <w:jc w:val="both"/>
        <w:rPr>
          <w:sz w:val="24"/>
          <w:szCs w:val="24"/>
          <w:lang w:val="en-US"/>
        </w:rPr>
      </w:pPr>
    </w:p>
    <w:p w14:paraId="1ADB90D9" w14:textId="74508D2D" w:rsidR="00C279D9" w:rsidRDefault="00C279D9" w:rsidP="00050E84">
      <w:pPr>
        <w:jc w:val="both"/>
        <w:rPr>
          <w:sz w:val="24"/>
          <w:szCs w:val="24"/>
          <w:lang w:val="en-US"/>
        </w:rPr>
      </w:pPr>
    </w:p>
    <w:p w14:paraId="5144E7F7" w14:textId="77777777" w:rsidR="00C279D9" w:rsidRDefault="00C279D9" w:rsidP="00050E84">
      <w:pPr>
        <w:jc w:val="both"/>
        <w:rPr>
          <w:sz w:val="24"/>
          <w:szCs w:val="24"/>
          <w:lang w:val="en-US"/>
        </w:rPr>
      </w:pPr>
    </w:p>
    <w:p w14:paraId="6951AF5C" w14:textId="7DC13C2D" w:rsidR="00D70359" w:rsidRDefault="00D70359" w:rsidP="00050E84">
      <w:pPr>
        <w:jc w:val="both"/>
        <w:rPr>
          <w:sz w:val="24"/>
          <w:szCs w:val="24"/>
          <w:lang w:val="en-US"/>
        </w:rPr>
      </w:pPr>
    </w:p>
    <w:p w14:paraId="792E8FCB" w14:textId="41702580" w:rsidR="00D70359" w:rsidRPr="00B93F3F" w:rsidRDefault="00D70359" w:rsidP="00050E84">
      <w:pPr>
        <w:jc w:val="both"/>
        <w:rPr>
          <w:b/>
          <w:color w:val="00B050"/>
          <w:sz w:val="36"/>
          <w:szCs w:val="36"/>
          <w:lang w:val="en-US"/>
        </w:rPr>
      </w:pPr>
      <w:r w:rsidRPr="00B93F3F">
        <w:rPr>
          <w:b/>
          <w:color w:val="00B050"/>
          <w:sz w:val="36"/>
          <w:szCs w:val="36"/>
          <w:lang w:val="en-US"/>
        </w:rPr>
        <w:lastRenderedPageBreak/>
        <w:t>3.4 Access end of sub-strings</w:t>
      </w:r>
    </w:p>
    <w:p w14:paraId="7DF18398" w14:textId="439D1208" w:rsidR="00D70359" w:rsidRDefault="00D70359" w:rsidP="00D70359">
      <w:pPr>
        <w:jc w:val="both"/>
        <w:rPr>
          <w:sz w:val="24"/>
          <w:szCs w:val="24"/>
          <w:lang w:val="en-US"/>
        </w:rPr>
      </w:pPr>
      <w:r w:rsidRPr="00416E29">
        <w:rPr>
          <w:b/>
          <w:color w:val="ED7D31" w:themeColor="accent2"/>
          <w:sz w:val="28"/>
          <w:szCs w:val="24"/>
          <w:lang w:val="en-US"/>
        </w:rPr>
        <w:t>Video:</w:t>
      </w:r>
      <w:r w:rsidRPr="00416E29">
        <w:rPr>
          <w:color w:val="ED7D31" w:themeColor="accent2"/>
          <w:sz w:val="28"/>
          <w:szCs w:val="24"/>
          <w:lang w:val="en-US"/>
        </w:rPr>
        <w:t xml:space="preserve"> </w:t>
      </w:r>
      <w:r>
        <w:rPr>
          <w:b/>
          <w:color w:val="0070C0"/>
          <w:sz w:val="28"/>
          <w:szCs w:val="24"/>
          <w:lang w:val="en-US"/>
        </w:rPr>
        <w:t>AcsessEndOfSubStrings</w:t>
      </w:r>
      <w:r w:rsidRPr="00416E29">
        <w:rPr>
          <w:b/>
          <w:color w:val="0070C0"/>
          <w:sz w:val="28"/>
          <w:szCs w:val="24"/>
          <w:lang w:val="en-US"/>
        </w:rPr>
        <w:t>V</w:t>
      </w:r>
      <w:r>
        <w:rPr>
          <w:b/>
          <w:color w:val="0070C0"/>
          <w:sz w:val="28"/>
          <w:szCs w:val="24"/>
          <w:lang w:val="en-US"/>
        </w:rPr>
        <w:t>5</w:t>
      </w:r>
      <w:r w:rsidRPr="00416E29">
        <w:rPr>
          <w:b/>
          <w:color w:val="0070C0"/>
          <w:sz w:val="28"/>
          <w:szCs w:val="24"/>
          <w:lang w:val="en-US"/>
        </w:rPr>
        <w:t>.mp4</w:t>
      </w:r>
    </w:p>
    <w:p w14:paraId="647CE7CB" w14:textId="77777777" w:rsidR="006849F8" w:rsidRDefault="00B55209" w:rsidP="00050E84">
      <w:pPr>
        <w:jc w:val="both"/>
        <w:rPr>
          <w:sz w:val="24"/>
          <w:szCs w:val="24"/>
          <w:lang w:val="en-US"/>
        </w:rPr>
      </w:pPr>
      <w:r w:rsidRPr="00580284">
        <w:rPr>
          <w:b/>
          <w:color w:val="0000FF"/>
          <w:sz w:val="24"/>
          <w:szCs w:val="24"/>
          <w:highlight w:val="yellow"/>
          <w:lang w:val="en-US"/>
        </w:rPr>
        <w:t>The end part of a string could be returned by</w:t>
      </w:r>
      <w:r w:rsidR="00404A07" w:rsidRPr="00580284">
        <w:rPr>
          <w:b/>
          <w:color w:val="0000FF"/>
          <w:sz w:val="24"/>
          <w:szCs w:val="24"/>
          <w:highlight w:val="yellow"/>
          <w:lang w:val="en-US"/>
        </w:rPr>
        <w:t xml:space="preserve"> </w:t>
      </w:r>
      <w:r w:rsidRPr="00580284">
        <w:rPr>
          <w:b/>
          <w:color w:val="0000FF"/>
          <w:sz w:val="24"/>
          <w:szCs w:val="24"/>
          <w:highlight w:val="yellow"/>
          <w:lang w:val="en-US"/>
        </w:rPr>
        <w:t>using a substring with only the start index.</w:t>
      </w:r>
      <w:r w:rsidR="00404A07" w:rsidRPr="00580284">
        <w:rPr>
          <w:b/>
          <w:color w:val="0000FF"/>
          <w:sz w:val="24"/>
          <w:szCs w:val="24"/>
          <w:highlight w:val="yellow"/>
          <w:lang w:val="en-US"/>
        </w:rPr>
        <w:t xml:space="preserve"> </w:t>
      </w:r>
      <w:r w:rsidRPr="00580284">
        <w:rPr>
          <w:b/>
          <w:color w:val="0000FF"/>
          <w:sz w:val="24"/>
          <w:szCs w:val="24"/>
          <w:highlight w:val="yellow"/>
          <w:lang w:val="en-US"/>
        </w:rPr>
        <w:t>In this first cell, we have a student name "Colette", and</w:t>
      </w:r>
      <w:r w:rsidR="00404A07" w:rsidRPr="00580284">
        <w:rPr>
          <w:b/>
          <w:color w:val="0000FF"/>
          <w:sz w:val="24"/>
          <w:szCs w:val="24"/>
          <w:highlight w:val="yellow"/>
          <w:lang w:val="en-US"/>
        </w:rPr>
        <w:t xml:space="preserve"> </w:t>
      </w:r>
      <w:r w:rsidRPr="00580284">
        <w:rPr>
          <w:b/>
          <w:color w:val="0000FF"/>
          <w:sz w:val="24"/>
          <w:szCs w:val="24"/>
          <w:highlight w:val="yellow"/>
          <w:lang w:val="en-US"/>
        </w:rPr>
        <w:t>we're going to take a string slice from three to</w:t>
      </w:r>
      <w:r w:rsidR="00404A07" w:rsidRPr="00580284">
        <w:rPr>
          <w:b/>
          <w:color w:val="0000FF"/>
          <w:sz w:val="24"/>
          <w:szCs w:val="24"/>
          <w:highlight w:val="yellow"/>
          <w:lang w:val="en-US"/>
        </w:rPr>
        <w:t xml:space="preserve"> </w:t>
      </w:r>
      <w:r w:rsidRPr="00580284">
        <w:rPr>
          <w:b/>
          <w:color w:val="0000FF"/>
          <w:sz w:val="24"/>
          <w:szCs w:val="24"/>
          <w:highlight w:val="yellow"/>
          <w:lang w:val="en-US"/>
        </w:rPr>
        <w:t>no value, specified for the ending value.</w:t>
      </w:r>
      <w:r w:rsidR="00404A07">
        <w:rPr>
          <w:sz w:val="24"/>
          <w:szCs w:val="24"/>
          <w:lang w:val="en-US"/>
        </w:rPr>
        <w:t xml:space="preserve"> </w:t>
      </w:r>
      <w:r w:rsidRPr="00B55209">
        <w:rPr>
          <w:sz w:val="24"/>
          <w:szCs w:val="24"/>
          <w:lang w:val="en-US"/>
        </w:rPr>
        <w:t xml:space="preserve">We're </w:t>
      </w:r>
      <w:proofErr w:type="spellStart"/>
      <w:r w:rsidRPr="00B55209">
        <w:rPr>
          <w:sz w:val="24"/>
          <w:szCs w:val="24"/>
          <w:lang w:val="en-US"/>
        </w:rPr>
        <w:t>gonna</w:t>
      </w:r>
      <w:proofErr w:type="spellEnd"/>
      <w:r w:rsidRPr="00B55209">
        <w:rPr>
          <w:sz w:val="24"/>
          <w:szCs w:val="24"/>
          <w:lang w:val="en-US"/>
        </w:rPr>
        <w:t xml:space="preserve"> look at that and see that it goes through the end of</w:t>
      </w:r>
      <w:r w:rsidR="00404A07">
        <w:rPr>
          <w:sz w:val="24"/>
          <w:szCs w:val="24"/>
          <w:lang w:val="en-US"/>
        </w:rPr>
        <w:t xml:space="preserve"> </w:t>
      </w:r>
      <w:r w:rsidRPr="00B55209">
        <w:rPr>
          <w:sz w:val="24"/>
          <w:szCs w:val="24"/>
          <w:lang w:val="en-US"/>
        </w:rPr>
        <w:t>the string, so whenever you use this empty value here,</w:t>
      </w:r>
      <w:r w:rsidR="00404A07">
        <w:rPr>
          <w:sz w:val="24"/>
          <w:szCs w:val="24"/>
          <w:lang w:val="en-US"/>
        </w:rPr>
        <w:t xml:space="preserve"> </w:t>
      </w:r>
      <w:r w:rsidRPr="00B55209">
        <w:rPr>
          <w:sz w:val="24"/>
          <w:szCs w:val="24"/>
          <w:lang w:val="en-US"/>
        </w:rPr>
        <w:t>it will return all the way through the end of the strings.</w:t>
      </w:r>
      <w:r w:rsidR="00404A07">
        <w:rPr>
          <w:sz w:val="24"/>
          <w:szCs w:val="24"/>
          <w:lang w:val="en-US"/>
        </w:rPr>
        <w:t xml:space="preserve"> </w:t>
      </w:r>
    </w:p>
    <w:p w14:paraId="5DE37A14" w14:textId="4EC9D5B1" w:rsidR="006849F8" w:rsidRDefault="006849F8" w:rsidP="00050E84">
      <w:pPr>
        <w:jc w:val="both"/>
        <w:rPr>
          <w:sz w:val="24"/>
          <w:szCs w:val="24"/>
          <w:lang w:val="en-US"/>
        </w:rPr>
      </w:pPr>
      <w:r>
        <w:rPr>
          <w:noProof/>
          <w:sz w:val="24"/>
          <w:szCs w:val="24"/>
          <w:lang w:val="en-US"/>
        </w:rPr>
        <w:drawing>
          <wp:inline distT="0" distB="0" distL="0" distR="0" wp14:anchorId="7BA87B7A" wp14:editId="54AEBE5D">
            <wp:extent cx="5398770" cy="1995805"/>
            <wp:effectExtent l="0" t="0" r="0" b="444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98770" cy="1995805"/>
                    </a:xfrm>
                    <a:prstGeom prst="rect">
                      <a:avLst/>
                    </a:prstGeom>
                    <a:noFill/>
                    <a:ln>
                      <a:noFill/>
                    </a:ln>
                  </pic:spPr>
                </pic:pic>
              </a:graphicData>
            </a:graphic>
          </wp:inline>
        </w:drawing>
      </w:r>
    </w:p>
    <w:p w14:paraId="25EB1B63" w14:textId="77777777" w:rsidR="00580284" w:rsidRPr="00580284" w:rsidRDefault="00B55209" w:rsidP="00050E84">
      <w:pPr>
        <w:jc w:val="both"/>
        <w:rPr>
          <w:b/>
          <w:color w:val="0000FF"/>
          <w:sz w:val="24"/>
          <w:szCs w:val="24"/>
          <w:lang w:val="en-US"/>
        </w:rPr>
      </w:pPr>
      <w:r w:rsidRPr="00B55209">
        <w:rPr>
          <w:sz w:val="24"/>
          <w:szCs w:val="24"/>
          <w:lang w:val="en-US"/>
        </w:rPr>
        <w:t>It would be the same as if we went (counting) zero, one,</w:t>
      </w:r>
      <w:r w:rsidR="00404A07">
        <w:rPr>
          <w:sz w:val="24"/>
          <w:szCs w:val="24"/>
          <w:lang w:val="en-US"/>
        </w:rPr>
        <w:t xml:space="preserve"> </w:t>
      </w:r>
      <w:r w:rsidRPr="00B55209">
        <w:rPr>
          <w:sz w:val="24"/>
          <w:szCs w:val="24"/>
          <w:lang w:val="en-US"/>
        </w:rPr>
        <w:t>two, three, four, five, six.</w:t>
      </w:r>
      <w:r w:rsidR="00404A07">
        <w:rPr>
          <w:sz w:val="24"/>
          <w:szCs w:val="24"/>
          <w:lang w:val="en-US"/>
        </w:rPr>
        <w:t xml:space="preserve"> </w:t>
      </w:r>
      <w:r w:rsidRPr="00580284">
        <w:rPr>
          <w:b/>
          <w:color w:val="0000FF"/>
          <w:sz w:val="24"/>
          <w:szCs w:val="24"/>
          <w:highlight w:val="yellow"/>
          <w:lang w:val="en-US"/>
        </w:rPr>
        <w:t xml:space="preserve">We're going to include six, so we're </w:t>
      </w:r>
      <w:proofErr w:type="spellStart"/>
      <w:r w:rsidRPr="00580284">
        <w:rPr>
          <w:b/>
          <w:color w:val="0000FF"/>
          <w:sz w:val="24"/>
          <w:szCs w:val="24"/>
          <w:highlight w:val="yellow"/>
          <w:lang w:val="en-US"/>
        </w:rPr>
        <w:t>gonna</w:t>
      </w:r>
      <w:proofErr w:type="spellEnd"/>
      <w:r w:rsidRPr="00580284">
        <w:rPr>
          <w:b/>
          <w:color w:val="0000FF"/>
          <w:sz w:val="24"/>
          <w:szCs w:val="24"/>
          <w:highlight w:val="yellow"/>
          <w:lang w:val="en-US"/>
        </w:rPr>
        <w:t xml:space="preserve"> put a stop value of seven,</w:t>
      </w:r>
      <w:r w:rsidR="00404A07" w:rsidRPr="00580284">
        <w:rPr>
          <w:b/>
          <w:color w:val="0000FF"/>
          <w:sz w:val="24"/>
          <w:szCs w:val="24"/>
          <w:highlight w:val="yellow"/>
          <w:lang w:val="en-US"/>
        </w:rPr>
        <w:t xml:space="preserve"> </w:t>
      </w:r>
      <w:r w:rsidRPr="00580284">
        <w:rPr>
          <w:b/>
          <w:color w:val="0000FF"/>
          <w:sz w:val="24"/>
          <w:szCs w:val="24"/>
          <w:highlight w:val="yellow"/>
          <w:lang w:val="en-US"/>
        </w:rPr>
        <w:t>and we see we get the same result.</w:t>
      </w:r>
      <w:r w:rsidR="00404A07" w:rsidRPr="00580284">
        <w:rPr>
          <w:b/>
          <w:color w:val="0000FF"/>
          <w:sz w:val="24"/>
          <w:szCs w:val="24"/>
          <w:lang w:val="en-US"/>
        </w:rPr>
        <w:t xml:space="preserve"> </w:t>
      </w:r>
    </w:p>
    <w:p w14:paraId="099C85F9" w14:textId="2E9A2425" w:rsidR="00580284" w:rsidRDefault="00580284" w:rsidP="00050E84">
      <w:pPr>
        <w:jc w:val="both"/>
        <w:rPr>
          <w:sz w:val="24"/>
          <w:szCs w:val="24"/>
          <w:lang w:val="en-US"/>
        </w:rPr>
      </w:pPr>
      <w:r>
        <w:rPr>
          <w:noProof/>
          <w:sz w:val="24"/>
          <w:szCs w:val="24"/>
          <w:lang w:val="en-US"/>
        </w:rPr>
        <w:drawing>
          <wp:inline distT="0" distB="0" distL="0" distR="0" wp14:anchorId="5B9944FA" wp14:editId="292FECBF">
            <wp:extent cx="5343525" cy="1598295"/>
            <wp:effectExtent l="0" t="0" r="9525" b="190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43525" cy="1598295"/>
                    </a:xfrm>
                    <a:prstGeom prst="rect">
                      <a:avLst/>
                    </a:prstGeom>
                    <a:noFill/>
                    <a:ln>
                      <a:noFill/>
                    </a:ln>
                  </pic:spPr>
                </pic:pic>
              </a:graphicData>
            </a:graphic>
          </wp:inline>
        </w:drawing>
      </w:r>
    </w:p>
    <w:p w14:paraId="67C3DA57" w14:textId="77777777" w:rsidR="00580284" w:rsidRDefault="00B55209" w:rsidP="00050E84">
      <w:pPr>
        <w:jc w:val="both"/>
        <w:rPr>
          <w:sz w:val="24"/>
          <w:szCs w:val="24"/>
          <w:lang w:val="en-US"/>
        </w:rPr>
      </w:pPr>
      <w:r w:rsidRPr="00B55209">
        <w:rPr>
          <w:sz w:val="24"/>
          <w:szCs w:val="24"/>
          <w:lang w:val="en-US"/>
        </w:rPr>
        <w:t>So if we print the last character, which we know would be [6:7],</w:t>
      </w:r>
      <w:r w:rsidR="00404A07">
        <w:rPr>
          <w:sz w:val="24"/>
          <w:szCs w:val="24"/>
          <w:lang w:val="en-US"/>
        </w:rPr>
        <w:t xml:space="preserve"> </w:t>
      </w:r>
      <w:r w:rsidRPr="00B55209">
        <w:rPr>
          <w:sz w:val="24"/>
          <w:szCs w:val="24"/>
          <w:lang w:val="en-US"/>
        </w:rPr>
        <w:t xml:space="preserve">we can see the "e" in "Colette" returned, </w:t>
      </w:r>
    </w:p>
    <w:p w14:paraId="04A448EC" w14:textId="610F759F" w:rsidR="00580284" w:rsidRDefault="00580284" w:rsidP="00050E84">
      <w:pPr>
        <w:jc w:val="both"/>
        <w:rPr>
          <w:sz w:val="24"/>
          <w:szCs w:val="24"/>
          <w:lang w:val="en-US"/>
        </w:rPr>
      </w:pPr>
      <w:r>
        <w:rPr>
          <w:noProof/>
          <w:sz w:val="24"/>
          <w:szCs w:val="24"/>
          <w:lang w:val="en-US"/>
        </w:rPr>
        <w:drawing>
          <wp:inline distT="0" distB="0" distL="0" distR="0" wp14:anchorId="0A993CC5" wp14:editId="6077F835">
            <wp:extent cx="4182110" cy="858520"/>
            <wp:effectExtent l="0" t="0" r="889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182110" cy="858520"/>
                    </a:xfrm>
                    <a:prstGeom prst="rect">
                      <a:avLst/>
                    </a:prstGeom>
                    <a:noFill/>
                    <a:ln>
                      <a:noFill/>
                    </a:ln>
                  </pic:spPr>
                </pic:pic>
              </a:graphicData>
            </a:graphic>
          </wp:inline>
        </w:drawing>
      </w:r>
    </w:p>
    <w:p w14:paraId="292036D8" w14:textId="0FB6DB04" w:rsidR="00580284" w:rsidRDefault="00580284" w:rsidP="00050E84">
      <w:pPr>
        <w:jc w:val="both"/>
        <w:rPr>
          <w:sz w:val="24"/>
          <w:szCs w:val="24"/>
          <w:lang w:val="en-US"/>
        </w:rPr>
      </w:pPr>
    </w:p>
    <w:p w14:paraId="74FCF148" w14:textId="26C14647" w:rsidR="00580284" w:rsidRDefault="00580284" w:rsidP="00050E84">
      <w:pPr>
        <w:jc w:val="both"/>
        <w:rPr>
          <w:sz w:val="24"/>
          <w:szCs w:val="24"/>
          <w:lang w:val="en-US"/>
        </w:rPr>
      </w:pPr>
    </w:p>
    <w:p w14:paraId="5FB1D3A7" w14:textId="77777777" w:rsidR="00580284" w:rsidRDefault="00580284" w:rsidP="00050E84">
      <w:pPr>
        <w:jc w:val="both"/>
        <w:rPr>
          <w:sz w:val="24"/>
          <w:szCs w:val="24"/>
          <w:lang w:val="en-US"/>
        </w:rPr>
      </w:pPr>
    </w:p>
    <w:p w14:paraId="7356CC0E" w14:textId="77777777" w:rsidR="00580284" w:rsidRDefault="00B55209" w:rsidP="00050E84">
      <w:pPr>
        <w:jc w:val="both"/>
        <w:rPr>
          <w:sz w:val="24"/>
          <w:szCs w:val="24"/>
          <w:lang w:val="en-US"/>
        </w:rPr>
      </w:pPr>
      <w:r w:rsidRPr="00B55209">
        <w:rPr>
          <w:sz w:val="24"/>
          <w:szCs w:val="24"/>
          <w:lang w:val="en-US"/>
        </w:rPr>
        <w:lastRenderedPageBreak/>
        <w:t>but</w:t>
      </w:r>
      <w:r w:rsidR="00404A07">
        <w:rPr>
          <w:sz w:val="24"/>
          <w:szCs w:val="24"/>
          <w:lang w:val="en-US"/>
        </w:rPr>
        <w:t xml:space="preserve"> </w:t>
      </w:r>
      <w:r w:rsidRPr="00B55209">
        <w:rPr>
          <w:sz w:val="24"/>
          <w:szCs w:val="24"/>
          <w:lang w:val="en-US"/>
        </w:rPr>
        <w:t>we can also get that result just by entering no value.</w:t>
      </w:r>
      <w:r w:rsidR="00404A07">
        <w:rPr>
          <w:sz w:val="24"/>
          <w:szCs w:val="24"/>
          <w:lang w:val="en-US"/>
        </w:rPr>
        <w:t xml:space="preserve"> </w:t>
      </w:r>
    </w:p>
    <w:p w14:paraId="0296A5E2" w14:textId="2F9BFA5C" w:rsidR="00580284" w:rsidRDefault="00580284" w:rsidP="00050E84">
      <w:pPr>
        <w:jc w:val="both"/>
        <w:rPr>
          <w:sz w:val="24"/>
          <w:szCs w:val="24"/>
          <w:lang w:val="en-US"/>
        </w:rPr>
      </w:pPr>
      <w:r>
        <w:rPr>
          <w:noProof/>
          <w:sz w:val="24"/>
          <w:szCs w:val="24"/>
          <w:lang w:val="en-US"/>
        </w:rPr>
        <w:drawing>
          <wp:inline distT="0" distB="0" distL="0" distR="0" wp14:anchorId="39CF4CB1" wp14:editId="7CDFC52B">
            <wp:extent cx="4150360" cy="1017905"/>
            <wp:effectExtent l="0" t="0" r="254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150360" cy="1017905"/>
                    </a:xfrm>
                    <a:prstGeom prst="rect">
                      <a:avLst/>
                    </a:prstGeom>
                    <a:noFill/>
                    <a:ln>
                      <a:noFill/>
                    </a:ln>
                  </pic:spPr>
                </pic:pic>
              </a:graphicData>
            </a:graphic>
          </wp:inline>
        </w:drawing>
      </w:r>
    </w:p>
    <w:p w14:paraId="47840795" w14:textId="63DF24E1" w:rsidR="00D70359" w:rsidRDefault="00B55209" w:rsidP="00050E84">
      <w:pPr>
        <w:jc w:val="both"/>
        <w:rPr>
          <w:sz w:val="24"/>
          <w:szCs w:val="24"/>
          <w:lang w:val="en-US"/>
        </w:rPr>
      </w:pPr>
      <w:r w:rsidRPr="00B55209">
        <w:rPr>
          <w:sz w:val="24"/>
          <w:szCs w:val="24"/>
          <w:lang w:val="en-US"/>
        </w:rPr>
        <w:t xml:space="preserve">So a blank ending index is </w:t>
      </w:r>
      <w:proofErr w:type="spellStart"/>
      <w:r w:rsidRPr="00B55209">
        <w:rPr>
          <w:sz w:val="24"/>
          <w:szCs w:val="24"/>
          <w:lang w:val="en-US"/>
        </w:rPr>
        <w:t>gonna</w:t>
      </w:r>
      <w:proofErr w:type="spellEnd"/>
      <w:r w:rsidRPr="00B55209">
        <w:rPr>
          <w:sz w:val="24"/>
          <w:szCs w:val="24"/>
          <w:lang w:val="en-US"/>
        </w:rPr>
        <w:t xml:space="preserve"> return</w:t>
      </w:r>
      <w:r w:rsidR="00404A07">
        <w:rPr>
          <w:sz w:val="24"/>
          <w:szCs w:val="24"/>
          <w:lang w:val="en-US"/>
        </w:rPr>
        <w:t xml:space="preserve"> </w:t>
      </w:r>
      <w:r w:rsidRPr="00B55209">
        <w:rPr>
          <w:sz w:val="24"/>
          <w:szCs w:val="24"/>
          <w:lang w:val="en-US"/>
        </w:rPr>
        <w:t>all the way through the last character</w:t>
      </w:r>
      <w:r w:rsidR="00404A07">
        <w:rPr>
          <w:sz w:val="24"/>
          <w:szCs w:val="24"/>
          <w:lang w:val="en-US"/>
        </w:rPr>
        <w:t xml:space="preserve"> </w:t>
      </w:r>
    </w:p>
    <w:p w14:paraId="0AB7DA09" w14:textId="4A342FD6" w:rsidR="00D70359" w:rsidRDefault="00D70359" w:rsidP="00050E84">
      <w:pPr>
        <w:jc w:val="both"/>
        <w:rPr>
          <w:sz w:val="24"/>
          <w:szCs w:val="24"/>
          <w:lang w:val="en-US"/>
        </w:rPr>
      </w:pPr>
    </w:p>
    <w:p w14:paraId="4F1BF0CB" w14:textId="77777777" w:rsidR="00D70359" w:rsidRDefault="00D70359" w:rsidP="00050E84">
      <w:pPr>
        <w:jc w:val="both"/>
        <w:rPr>
          <w:sz w:val="24"/>
          <w:szCs w:val="24"/>
          <w:lang w:val="en-US"/>
        </w:rPr>
      </w:pPr>
    </w:p>
    <w:p w14:paraId="7354F6F0" w14:textId="77777777" w:rsidR="007B6311" w:rsidRPr="007B6311" w:rsidRDefault="007B6311" w:rsidP="007B6311">
      <w:pPr>
        <w:pStyle w:val="Ttulo1"/>
        <w:shd w:val="clear" w:color="auto" w:fill="FFFFFF"/>
        <w:spacing w:before="0" w:beforeAutospacing="0" w:after="340" w:afterAutospacing="0" w:line="336" w:lineRule="atLeast"/>
        <w:rPr>
          <w:rFonts w:ascii="Helvetica" w:hAnsi="Helvetica" w:cs="Helvetica"/>
          <w:bCs w:val="0"/>
          <w:color w:val="FF0000"/>
          <w:sz w:val="32"/>
          <w:szCs w:val="32"/>
          <w:lang w:val="en-US"/>
        </w:rPr>
      </w:pPr>
      <w:r w:rsidRPr="007B6311">
        <w:rPr>
          <w:rFonts w:ascii="Helvetica" w:hAnsi="Helvetica" w:cs="Helvetica"/>
          <w:bCs w:val="0"/>
          <w:color w:val="FF0000"/>
          <w:sz w:val="32"/>
          <w:szCs w:val="32"/>
          <w:highlight w:val="yellow"/>
          <w:lang w:val="en-US"/>
        </w:rPr>
        <w:t>Concept</w:t>
      </w:r>
    </w:p>
    <w:p w14:paraId="1D92534B" w14:textId="77777777" w:rsidR="007B6311" w:rsidRPr="007B6311" w:rsidRDefault="007B6311" w:rsidP="007B6311">
      <w:pPr>
        <w:pStyle w:val="Ttulo2"/>
        <w:shd w:val="clear" w:color="auto" w:fill="FFFFFF"/>
        <w:spacing w:before="0" w:beforeAutospacing="0" w:after="225" w:afterAutospacing="0" w:line="288" w:lineRule="atLeast"/>
        <w:jc w:val="both"/>
        <w:rPr>
          <w:rFonts w:ascii="Helvetica" w:hAnsi="Helvetica" w:cs="Helvetica"/>
          <w:b w:val="0"/>
          <w:bCs w:val="0"/>
          <w:color w:val="646464"/>
          <w:spacing w:val="15"/>
          <w:sz w:val="24"/>
          <w:szCs w:val="24"/>
          <w:lang w:val="en-US"/>
        </w:rPr>
      </w:pPr>
      <w:r w:rsidRPr="007B6311">
        <w:rPr>
          <w:rFonts w:ascii="Helvetica" w:hAnsi="Helvetica" w:cs="Helvetica"/>
          <w:b w:val="0"/>
          <w:bCs w:val="0"/>
          <w:color w:val="646464"/>
          <w:spacing w:val="15"/>
          <w:sz w:val="24"/>
          <w:szCs w:val="24"/>
          <w:lang w:val="en-US"/>
        </w:rPr>
        <w:t>Accessing ending of sub-strings</w:t>
      </w:r>
    </w:p>
    <w:p w14:paraId="119232B3" w14:textId="77777777" w:rsidR="007B6311" w:rsidRPr="007B6311" w:rsidRDefault="007B6311" w:rsidP="007B6311">
      <w:pPr>
        <w:pStyle w:val="Ttulo3"/>
        <w:shd w:val="clear" w:color="auto" w:fill="FFFFFF"/>
        <w:spacing w:before="0" w:after="150" w:line="336" w:lineRule="atLeast"/>
        <w:jc w:val="both"/>
        <w:rPr>
          <w:rFonts w:ascii="Helvetica" w:hAnsi="Helvetica" w:cs="Helvetica"/>
          <w:b/>
          <w:bCs/>
          <w:color w:val="313131"/>
          <w:lang w:val="en-US"/>
        </w:rPr>
      </w:pPr>
      <w:r w:rsidRPr="007B6311">
        <w:rPr>
          <w:rFonts w:ascii="Helvetica" w:hAnsi="Helvetica" w:cs="Helvetica"/>
          <w:color w:val="313131"/>
          <w:lang w:val="en-US"/>
        </w:rPr>
        <w:t>Index Slicing [start:]</w:t>
      </w:r>
    </w:p>
    <w:p w14:paraId="30AFB753" w14:textId="77777777" w:rsidR="007B6311" w:rsidRPr="007B6311" w:rsidRDefault="007B6311" w:rsidP="007B6311">
      <w:pPr>
        <w:pStyle w:val="NormalWeb"/>
        <w:shd w:val="clear" w:color="auto" w:fill="FFFFFF"/>
        <w:spacing w:before="0" w:beforeAutospacing="0" w:after="340" w:afterAutospacing="0"/>
        <w:jc w:val="both"/>
        <w:rPr>
          <w:rFonts w:ascii="Helvetica" w:hAnsi="Helvetica" w:cs="Helvetica"/>
          <w:color w:val="313131"/>
          <w:lang w:val="en-US"/>
        </w:rPr>
      </w:pPr>
      <w:r w:rsidRPr="007B6311">
        <w:rPr>
          <w:rFonts w:ascii="Helvetica" w:hAnsi="Helvetica" w:cs="Helvetica"/>
          <w:color w:val="313131"/>
          <w:lang w:val="en-US"/>
        </w:rPr>
        <w:t>String slicing returns a string section including by addressing only the start index</w:t>
      </w:r>
    </w:p>
    <w:p w14:paraId="6018AAC4" w14:textId="77777777" w:rsidR="007B6311" w:rsidRPr="007B6311" w:rsidRDefault="007B6311" w:rsidP="007B6311">
      <w:pPr>
        <w:pStyle w:val="HTMLconformatoprevio"/>
        <w:shd w:val="clear" w:color="auto" w:fill="FFFFFF"/>
        <w:spacing w:before="240" w:after="240" w:line="336" w:lineRule="atLeast"/>
        <w:jc w:val="both"/>
        <w:rPr>
          <w:rStyle w:val="CdigoHTML"/>
          <w:rFonts w:eastAsiaTheme="majorEastAsia"/>
          <w:color w:val="313131"/>
          <w:sz w:val="24"/>
          <w:szCs w:val="24"/>
          <w:lang w:val="en-US"/>
        </w:rPr>
      </w:pPr>
      <w:proofErr w:type="spellStart"/>
      <w:r w:rsidRPr="007B6311">
        <w:rPr>
          <w:rStyle w:val="CdigoHTML"/>
          <w:rFonts w:eastAsiaTheme="majorEastAsia"/>
          <w:color w:val="313131"/>
          <w:sz w:val="24"/>
          <w:szCs w:val="24"/>
          <w:lang w:val="en-US"/>
        </w:rPr>
        <w:t>student_name</w:t>
      </w:r>
      <w:proofErr w:type="spellEnd"/>
      <w:r w:rsidRPr="007B6311">
        <w:rPr>
          <w:rStyle w:val="CdigoHTML"/>
          <w:rFonts w:eastAsiaTheme="majorEastAsia"/>
          <w:color w:val="313131"/>
          <w:sz w:val="24"/>
          <w:szCs w:val="24"/>
          <w:lang w:val="en-US"/>
        </w:rPr>
        <w:t xml:space="preserve"> = "Colette"</w:t>
      </w:r>
    </w:p>
    <w:p w14:paraId="2D5C0336" w14:textId="77777777" w:rsidR="007B6311" w:rsidRPr="007B6311" w:rsidRDefault="007B6311" w:rsidP="007B6311">
      <w:pPr>
        <w:pStyle w:val="HTMLconformatoprevio"/>
        <w:shd w:val="clear" w:color="auto" w:fill="FFFFFF"/>
        <w:spacing w:before="240" w:after="240" w:line="336" w:lineRule="atLeast"/>
        <w:jc w:val="both"/>
        <w:rPr>
          <w:rStyle w:val="CdigoHTML"/>
          <w:rFonts w:eastAsiaTheme="majorEastAsia"/>
          <w:color w:val="313131"/>
          <w:sz w:val="24"/>
          <w:szCs w:val="24"/>
          <w:lang w:val="en-US"/>
        </w:rPr>
      </w:pPr>
      <w:r w:rsidRPr="007B6311">
        <w:rPr>
          <w:rStyle w:val="CdigoHTML"/>
          <w:rFonts w:eastAsiaTheme="majorEastAsia"/>
          <w:color w:val="313131"/>
          <w:sz w:val="24"/>
          <w:szCs w:val="24"/>
          <w:lang w:val="en-US"/>
        </w:rPr>
        <w:t># addressing the 4th, 5th and 6th characters</w:t>
      </w:r>
    </w:p>
    <w:p w14:paraId="3DF3F892" w14:textId="77777777" w:rsidR="007B6311" w:rsidRPr="007B6311" w:rsidRDefault="007B6311" w:rsidP="007B6311">
      <w:pPr>
        <w:pStyle w:val="HTMLconformatoprevio"/>
        <w:shd w:val="clear" w:color="auto" w:fill="FFFFFF"/>
        <w:spacing w:before="240" w:after="240" w:line="336" w:lineRule="atLeast"/>
        <w:jc w:val="both"/>
        <w:rPr>
          <w:rStyle w:val="CdigoHTML"/>
          <w:rFonts w:eastAsiaTheme="majorEastAsia"/>
          <w:color w:val="313131"/>
          <w:sz w:val="24"/>
          <w:szCs w:val="24"/>
          <w:lang w:val="en-US"/>
        </w:rPr>
      </w:pPr>
      <w:proofErr w:type="spellStart"/>
      <w:r w:rsidRPr="007B6311">
        <w:rPr>
          <w:rStyle w:val="CdigoHTML"/>
          <w:rFonts w:eastAsiaTheme="majorEastAsia"/>
          <w:color w:val="313131"/>
          <w:sz w:val="24"/>
          <w:szCs w:val="24"/>
          <w:lang w:val="en-US"/>
        </w:rPr>
        <w:t>student_name</w:t>
      </w:r>
      <w:proofErr w:type="spellEnd"/>
      <w:r w:rsidRPr="007B6311">
        <w:rPr>
          <w:rStyle w:val="CdigoHTML"/>
          <w:rFonts w:eastAsiaTheme="majorEastAsia"/>
          <w:color w:val="313131"/>
          <w:sz w:val="24"/>
          <w:szCs w:val="24"/>
          <w:lang w:val="en-US"/>
        </w:rPr>
        <w:t>[3:]</w:t>
      </w:r>
    </w:p>
    <w:p w14:paraId="5393DD98" w14:textId="77777777" w:rsidR="007B6311" w:rsidRPr="007B6311" w:rsidRDefault="007B6311" w:rsidP="007B6311">
      <w:pPr>
        <w:pStyle w:val="NormalWeb"/>
        <w:shd w:val="clear" w:color="auto" w:fill="FFFFFF"/>
        <w:spacing w:before="0" w:beforeAutospacing="0" w:after="340" w:afterAutospacing="0"/>
        <w:jc w:val="both"/>
        <w:rPr>
          <w:rFonts w:ascii="Helvetica" w:hAnsi="Helvetica" w:cs="Helvetica"/>
          <w:color w:val="313131"/>
          <w:lang w:val="en-US"/>
        </w:rPr>
      </w:pPr>
      <w:r w:rsidRPr="007B6311">
        <w:rPr>
          <w:rStyle w:val="Textoennegrita"/>
          <w:rFonts w:ascii="Helvetica" w:hAnsi="Helvetica" w:cs="Helvetica"/>
          <w:color w:val="313131"/>
          <w:lang w:val="en-US"/>
        </w:rPr>
        <w:t>default end index returns up to and including the last string character</w:t>
      </w:r>
    </w:p>
    <w:p w14:paraId="6AA8E0EA" w14:textId="77777777" w:rsidR="007B6311" w:rsidRPr="006C30DC" w:rsidRDefault="007B6311" w:rsidP="007B6311">
      <w:pPr>
        <w:pStyle w:val="Ttulo2"/>
        <w:shd w:val="clear" w:color="auto" w:fill="FFFFFF"/>
        <w:spacing w:before="600" w:beforeAutospacing="0" w:after="225" w:afterAutospacing="0" w:line="288" w:lineRule="atLeast"/>
        <w:jc w:val="both"/>
        <w:rPr>
          <w:rFonts w:ascii="Helvetica" w:hAnsi="Helvetica" w:cs="Helvetica"/>
          <w:b w:val="0"/>
          <w:bCs w:val="0"/>
          <w:color w:val="646464"/>
          <w:spacing w:val="15"/>
          <w:sz w:val="24"/>
          <w:szCs w:val="24"/>
          <w:lang w:val="en-US"/>
        </w:rPr>
      </w:pPr>
      <w:r w:rsidRPr="006C30DC">
        <w:rPr>
          <w:rFonts w:ascii="Helvetica" w:hAnsi="Helvetica" w:cs="Helvetica"/>
          <w:b w:val="0"/>
          <w:bCs w:val="0"/>
          <w:color w:val="646464"/>
          <w:spacing w:val="15"/>
          <w:sz w:val="24"/>
          <w:szCs w:val="24"/>
          <w:lang w:val="en-US"/>
        </w:rPr>
        <w:t>Example</w:t>
      </w:r>
    </w:p>
    <w:p w14:paraId="6BC962E5" w14:textId="77777777" w:rsidR="007B6311" w:rsidRPr="007B6311" w:rsidRDefault="007B6311" w:rsidP="007B6311">
      <w:pPr>
        <w:pStyle w:val="HTMLconformatoprevio"/>
        <w:shd w:val="clear" w:color="auto" w:fill="FFFFFF"/>
        <w:spacing w:before="240" w:after="240" w:line="336" w:lineRule="atLeast"/>
        <w:jc w:val="both"/>
        <w:rPr>
          <w:rStyle w:val="CdigoHTML"/>
          <w:rFonts w:eastAsiaTheme="majorEastAsia"/>
          <w:color w:val="313131"/>
          <w:sz w:val="24"/>
          <w:szCs w:val="24"/>
          <w:lang w:val="en-US"/>
        </w:rPr>
      </w:pPr>
      <w:r w:rsidRPr="007B6311">
        <w:rPr>
          <w:rStyle w:val="CdigoHTML"/>
          <w:rFonts w:eastAsiaTheme="majorEastAsia"/>
          <w:color w:val="313131"/>
          <w:sz w:val="24"/>
          <w:szCs w:val="24"/>
          <w:lang w:val="en-US"/>
        </w:rPr>
        <w:t># [ ] review and run example</w:t>
      </w:r>
    </w:p>
    <w:p w14:paraId="27E3EEFE" w14:textId="77777777" w:rsidR="007B6311" w:rsidRPr="007B6311" w:rsidRDefault="007B6311" w:rsidP="007B6311">
      <w:pPr>
        <w:pStyle w:val="HTMLconformatoprevio"/>
        <w:shd w:val="clear" w:color="auto" w:fill="FFFFFF"/>
        <w:spacing w:before="240" w:after="240" w:line="336" w:lineRule="atLeast"/>
        <w:jc w:val="both"/>
        <w:rPr>
          <w:rStyle w:val="CdigoHTML"/>
          <w:rFonts w:eastAsiaTheme="majorEastAsia"/>
          <w:color w:val="313131"/>
          <w:sz w:val="24"/>
          <w:szCs w:val="24"/>
          <w:lang w:val="en-US"/>
        </w:rPr>
      </w:pPr>
      <w:proofErr w:type="spellStart"/>
      <w:r w:rsidRPr="007B6311">
        <w:rPr>
          <w:rStyle w:val="CdigoHTML"/>
          <w:rFonts w:eastAsiaTheme="majorEastAsia"/>
          <w:color w:val="313131"/>
          <w:sz w:val="24"/>
          <w:szCs w:val="24"/>
          <w:lang w:val="en-US"/>
        </w:rPr>
        <w:t>student_name</w:t>
      </w:r>
      <w:proofErr w:type="spellEnd"/>
      <w:r w:rsidRPr="007B6311">
        <w:rPr>
          <w:rStyle w:val="CdigoHTML"/>
          <w:rFonts w:eastAsiaTheme="majorEastAsia"/>
          <w:color w:val="313131"/>
          <w:sz w:val="24"/>
          <w:szCs w:val="24"/>
          <w:lang w:val="en-US"/>
        </w:rPr>
        <w:t xml:space="preserve"> = "Colette"</w:t>
      </w:r>
    </w:p>
    <w:p w14:paraId="6E544D3A" w14:textId="77777777" w:rsidR="007B6311" w:rsidRPr="007B6311" w:rsidRDefault="007B6311" w:rsidP="007B6311">
      <w:pPr>
        <w:pStyle w:val="HTMLconformatoprevio"/>
        <w:shd w:val="clear" w:color="auto" w:fill="FFFFFF"/>
        <w:spacing w:before="240" w:after="240" w:line="336" w:lineRule="atLeast"/>
        <w:jc w:val="both"/>
        <w:rPr>
          <w:rStyle w:val="CdigoHTML"/>
          <w:rFonts w:eastAsiaTheme="majorEastAsia"/>
          <w:color w:val="313131"/>
          <w:sz w:val="24"/>
          <w:szCs w:val="24"/>
          <w:lang w:val="en-US"/>
        </w:rPr>
      </w:pPr>
      <w:r w:rsidRPr="007B6311">
        <w:rPr>
          <w:rStyle w:val="CdigoHTML"/>
          <w:rFonts w:eastAsiaTheme="majorEastAsia"/>
          <w:color w:val="313131"/>
          <w:sz w:val="24"/>
          <w:szCs w:val="24"/>
          <w:lang w:val="en-US"/>
        </w:rPr>
        <w:t>#  4th, 5th, 6th and 7th characters</w:t>
      </w:r>
    </w:p>
    <w:p w14:paraId="3323AACC" w14:textId="77777777" w:rsidR="007B6311" w:rsidRPr="007B6311" w:rsidRDefault="007B6311" w:rsidP="007B6311">
      <w:pPr>
        <w:pStyle w:val="HTMLconformatoprevio"/>
        <w:shd w:val="clear" w:color="auto" w:fill="FFFFFF"/>
        <w:spacing w:before="240" w:after="240" w:line="336" w:lineRule="atLeast"/>
        <w:jc w:val="both"/>
        <w:rPr>
          <w:rStyle w:val="CdigoHTML"/>
          <w:rFonts w:eastAsiaTheme="majorEastAsia"/>
          <w:color w:val="313131"/>
          <w:sz w:val="24"/>
          <w:szCs w:val="24"/>
          <w:lang w:val="en-US"/>
        </w:rPr>
      </w:pPr>
      <w:proofErr w:type="spellStart"/>
      <w:r w:rsidRPr="007B6311">
        <w:rPr>
          <w:rStyle w:val="CdigoHTML"/>
          <w:rFonts w:eastAsiaTheme="majorEastAsia"/>
          <w:color w:val="313131"/>
          <w:sz w:val="24"/>
          <w:szCs w:val="24"/>
          <w:lang w:val="en-US"/>
        </w:rPr>
        <w:t>student_name</w:t>
      </w:r>
      <w:proofErr w:type="spellEnd"/>
      <w:r w:rsidRPr="007B6311">
        <w:rPr>
          <w:rStyle w:val="CdigoHTML"/>
          <w:rFonts w:eastAsiaTheme="majorEastAsia"/>
          <w:color w:val="313131"/>
          <w:sz w:val="24"/>
          <w:szCs w:val="24"/>
          <w:lang w:val="en-US"/>
        </w:rPr>
        <w:t>[3:]</w:t>
      </w:r>
    </w:p>
    <w:p w14:paraId="7A5C3058" w14:textId="77777777" w:rsidR="007B6311" w:rsidRPr="007B6311" w:rsidRDefault="007B6311" w:rsidP="007B6311">
      <w:pPr>
        <w:pStyle w:val="Ttulo2"/>
        <w:shd w:val="clear" w:color="auto" w:fill="FFFFFF"/>
        <w:spacing w:before="0" w:beforeAutospacing="0" w:after="225" w:afterAutospacing="0" w:line="288" w:lineRule="atLeast"/>
        <w:jc w:val="both"/>
        <w:rPr>
          <w:rFonts w:ascii="Helvetica" w:hAnsi="Helvetica" w:cs="Helvetica"/>
          <w:b w:val="0"/>
          <w:bCs w:val="0"/>
          <w:color w:val="646464"/>
          <w:spacing w:val="15"/>
          <w:sz w:val="24"/>
          <w:szCs w:val="24"/>
          <w:lang w:val="en-US"/>
        </w:rPr>
      </w:pPr>
      <w:r w:rsidRPr="007B6311">
        <w:rPr>
          <w:rFonts w:ascii="Helvetica" w:hAnsi="Helvetica" w:cs="Helvetica"/>
          <w:b w:val="0"/>
          <w:bCs w:val="0"/>
          <w:color w:val="646464"/>
          <w:spacing w:val="15"/>
          <w:sz w:val="24"/>
          <w:szCs w:val="24"/>
          <w:lang w:val="en-US"/>
        </w:rPr>
        <w:t>Task 3</w:t>
      </w:r>
    </w:p>
    <w:p w14:paraId="3DB790D0" w14:textId="77777777" w:rsidR="007B6311" w:rsidRPr="007B6311" w:rsidRDefault="007B6311" w:rsidP="007B6311">
      <w:pPr>
        <w:pStyle w:val="HTMLconformatoprevio"/>
        <w:shd w:val="clear" w:color="auto" w:fill="FFFFFF"/>
        <w:spacing w:before="240" w:after="240" w:line="336" w:lineRule="atLeast"/>
        <w:jc w:val="both"/>
        <w:rPr>
          <w:rStyle w:val="CdigoHTML"/>
          <w:rFonts w:eastAsiaTheme="majorEastAsia"/>
          <w:color w:val="313131"/>
          <w:sz w:val="24"/>
          <w:szCs w:val="24"/>
          <w:lang w:val="en-US"/>
        </w:rPr>
      </w:pPr>
      <w:r w:rsidRPr="007B6311">
        <w:rPr>
          <w:rStyle w:val="CdigoHTML"/>
          <w:rFonts w:eastAsiaTheme="majorEastAsia"/>
          <w:color w:val="313131"/>
          <w:sz w:val="24"/>
          <w:szCs w:val="24"/>
          <w:lang w:val="en-US"/>
        </w:rPr>
        <w:t xml:space="preserve"># [ ] print the second half of the </w:t>
      </w:r>
      <w:proofErr w:type="spellStart"/>
      <w:r w:rsidRPr="007B6311">
        <w:rPr>
          <w:rStyle w:val="CdigoHTML"/>
          <w:rFonts w:eastAsiaTheme="majorEastAsia"/>
          <w:color w:val="313131"/>
          <w:sz w:val="24"/>
          <w:szCs w:val="24"/>
          <w:lang w:val="en-US"/>
        </w:rPr>
        <w:t>long_word</w:t>
      </w:r>
      <w:proofErr w:type="spellEnd"/>
    </w:p>
    <w:p w14:paraId="463B4451" w14:textId="77777777" w:rsidR="007B6311" w:rsidRPr="007B6311" w:rsidRDefault="007B6311" w:rsidP="007B6311">
      <w:pPr>
        <w:pStyle w:val="HTMLconformatoprevio"/>
        <w:shd w:val="clear" w:color="auto" w:fill="FFFFFF"/>
        <w:spacing w:before="240" w:after="240" w:line="336" w:lineRule="atLeast"/>
        <w:jc w:val="both"/>
        <w:rPr>
          <w:rStyle w:val="CdigoHTML"/>
          <w:rFonts w:eastAsiaTheme="majorEastAsia"/>
          <w:color w:val="313131"/>
          <w:sz w:val="24"/>
          <w:szCs w:val="24"/>
          <w:lang w:val="en-US"/>
        </w:rPr>
      </w:pPr>
      <w:proofErr w:type="spellStart"/>
      <w:r w:rsidRPr="007B6311">
        <w:rPr>
          <w:rStyle w:val="CdigoHTML"/>
          <w:rFonts w:eastAsiaTheme="majorEastAsia"/>
          <w:color w:val="313131"/>
          <w:sz w:val="24"/>
          <w:szCs w:val="24"/>
          <w:lang w:val="en-US"/>
        </w:rPr>
        <w:t>long_word</w:t>
      </w:r>
      <w:proofErr w:type="spellEnd"/>
      <w:r w:rsidRPr="007B6311">
        <w:rPr>
          <w:rStyle w:val="CdigoHTML"/>
          <w:rFonts w:eastAsiaTheme="majorEastAsia"/>
          <w:color w:val="313131"/>
          <w:sz w:val="24"/>
          <w:szCs w:val="24"/>
          <w:lang w:val="en-US"/>
        </w:rPr>
        <w:t xml:space="preserve"> = "Consequences"</w:t>
      </w:r>
    </w:p>
    <w:p w14:paraId="6B6B9FBA" w14:textId="5AE3DD19" w:rsidR="00B93F3F" w:rsidRPr="0034694E" w:rsidRDefault="007B6311" w:rsidP="0034694E">
      <w:pPr>
        <w:pStyle w:val="HTMLconformatoprevio"/>
        <w:shd w:val="clear" w:color="auto" w:fill="FFFFFF"/>
        <w:spacing w:before="240" w:after="240" w:line="336" w:lineRule="atLeast"/>
        <w:jc w:val="both"/>
        <w:rPr>
          <w:color w:val="313131"/>
          <w:sz w:val="24"/>
          <w:szCs w:val="24"/>
          <w:lang w:val="en-US"/>
        </w:rPr>
      </w:pPr>
      <w:r w:rsidRPr="007B6311">
        <w:rPr>
          <w:rStyle w:val="CdigoHTML"/>
          <w:rFonts w:eastAsiaTheme="majorEastAsia"/>
          <w:color w:val="313131"/>
          <w:sz w:val="24"/>
          <w:szCs w:val="24"/>
          <w:lang w:val="en-US"/>
        </w:rPr>
        <w:t># [ ] print a message that there is "No Parking" on index 0 or index 4 streets</w:t>
      </w:r>
    </w:p>
    <w:p w14:paraId="70712F85" w14:textId="2D7F6A38" w:rsidR="00D70359" w:rsidRPr="00B93F3F" w:rsidRDefault="00D70359" w:rsidP="00050E84">
      <w:pPr>
        <w:jc w:val="both"/>
        <w:rPr>
          <w:b/>
          <w:color w:val="00B050"/>
          <w:sz w:val="36"/>
          <w:szCs w:val="36"/>
          <w:lang w:val="en-US"/>
        </w:rPr>
      </w:pPr>
      <w:r w:rsidRPr="00B93F3F">
        <w:rPr>
          <w:b/>
          <w:color w:val="00B050"/>
          <w:sz w:val="36"/>
          <w:szCs w:val="36"/>
          <w:lang w:val="en-US"/>
        </w:rPr>
        <w:lastRenderedPageBreak/>
        <w:t>3.5 Access sub-strings by Step size</w:t>
      </w:r>
    </w:p>
    <w:p w14:paraId="0CBFB7E5" w14:textId="2ACF9303" w:rsidR="00D70359" w:rsidRDefault="00D70359" w:rsidP="00D70359">
      <w:pPr>
        <w:jc w:val="both"/>
        <w:rPr>
          <w:sz w:val="24"/>
          <w:szCs w:val="24"/>
          <w:lang w:val="en-US"/>
        </w:rPr>
      </w:pPr>
      <w:r w:rsidRPr="00416E29">
        <w:rPr>
          <w:b/>
          <w:color w:val="ED7D31" w:themeColor="accent2"/>
          <w:sz w:val="28"/>
          <w:szCs w:val="24"/>
          <w:lang w:val="en-US"/>
        </w:rPr>
        <w:t>Video:</w:t>
      </w:r>
      <w:r w:rsidRPr="00416E29">
        <w:rPr>
          <w:color w:val="ED7D31" w:themeColor="accent2"/>
          <w:sz w:val="28"/>
          <w:szCs w:val="24"/>
          <w:lang w:val="en-US"/>
        </w:rPr>
        <w:t xml:space="preserve"> </w:t>
      </w:r>
      <w:r w:rsidR="00B93F3F">
        <w:rPr>
          <w:b/>
          <w:color w:val="0070C0"/>
          <w:sz w:val="28"/>
          <w:szCs w:val="24"/>
          <w:lang w:val="en-US"/>
        </w:rPr>
        <w:t>AccessSubStringsStepSize</w:t>
      </w:r>
      <w:r w:rsidRPr="00416E29">
        <w:rPr>
          <w:b/>
          <w:color w:val="0070C0"/>
          <w:sz w:val="28"/>
          <w:szCs w:val="24"/>
          <w:lang w:val="en-US"/>
        </w:rPr>
        <w:t>V</w:t>
      </w:r>
      <w:r>
        <w:rPr>
          <w:b/>
          <w:color w:val="0070C0"/>
          <w:sz w:val="28"/>
          <w:szCs w:val="24"/>
          <w:lang w:val="en-US"/>
        </w:rPr>
        <w:t>6</w:t>
      </w:r>
      <w:r w:rsidRPr="00416E29">
        <w:rPr>
          <w:b/>
          <w:color w:val="0070C0"/>
          <w:sz w:val="28"/>
          <w:szCs w:val="24"/>
          <w:lang w:val="en-US"/>
        </w:rPr>
        <w:t>.mp4</w:t>
      </w:r>
    </w:p>
    <w:p w14:paraId="278409FD" w14:textId="3292F747" w:rsidR="00D70359" w:rsidRDefault="00D70359" w:rsidP="00050E84">
      <w:pPr>
        <w:jc w:val="both"/>
        <w:rPr>
          <w:sz w:val="24"/>
          <w:szCs w:val="24"/>
          <w:lang w:val="en-US"/>
        </w:rPr>
      </w:pPr>
    </w:p>
    <w:p w14:paraId="3E54C967" w14:textId="77777777" w:rsidR="0034694E" w:rsidRDefault="007B6311" w:rsidP="00050E84">
      <w:pPr>
        <w:jc w:val="both"/>
        <w:rPr>
          <w:color w:val="FF0000"/>
          <w:sz w:val="24"/>
          <w:szCs w:val="24"/>
          <w:lang w:val="en-US"/>
        </w:rPr>
      </w:pPr>
      <w:r w:rsidRPr="0034694E">
        <w:rPr>
          <w:b/>
          <w:color w:val="FF0000"/>
          <w:sz w:val="24"/>
          <w:szCs w:val="24"/>
          <w:highlight w:val="yellow"/>
          <w:lang w:val="en-US"/>
        </w:rPr>
        <w:t xml:space="preserve">If we </w:t>
      </w:r>
      <w:proofErr w:type="spellStart"/>
      <w:r w:rsidRPr="0034694E">
        <w:rPr>
          <w:b/>
          <w:color w:val="FF0000"/>
          <w:sz w:val="24"/>
          <w:szCs w:val="24"/>
          <w:highlight w:val="yellow"/>
          <w:lang w:val="en-US"/>
        </w:rPr>
        <w:t>wanna</w:t>
      </w:r>
      <w:proofErr w:type="spellEnd"/>
      <w:r w:rsidRPr="0034694E">
        <w:rPr>
          <w:b/>
          <w:color w:val="FF0000"/>
          <w:sz w:val="24"/>
          <w:szCs w:val="24"/>
          <w:highlight w:val="yellow"/>
          <w:lang w:val="en-US"/>
        </w:rPr>
        <w:t xml:space="preserve"> get every other character in a string or</w:t>
      </w:r>
      <w:r w:rsidR="00404A07" w:rsidRPr="0034694E">
        <w:rPr>
          <w:b/>
          <w:color w:val="FF0000"/>
          <w:sz w:val="24"/>
          <w:szCs w:val="24"/>
          <w:highlight w:val="yellow"/>
          <w:lang w:val="en-US"/>
        </w:rPr>
        <w:t xml:space="preserve"> </w:t>
      </w:r>
      <w:r w:rsidRPr="0034694E">
        <w:rPr>
          <w:b/>
          <w:color w:val="FF0000"/>
          <w:sz w:val="24"/>
          <w:szCs w:val="24"/>
          <w:highlight w:val="yellow"/>
          <w:lang w:val="en-US"/>
        </w:rPr>
        <w:t>some interval of characters we can use the step size in string slicing.</w:t>
      </w:r>
      <w:r w:rsidR="00404A07" w:rsidRPr="0034694E">
        <w:rPr>
          <w:color w:val="FF0000"/>
          <w:sz w:val="24"/>
          <w:szCs w:val="24"/>
          <w:lang w:val="en-US"/>
        </w:rPr>
        <w:t xml:space="preserve"> </w:t>
      </w:r>
    </w:p>
    <w:p w14:paraId="65A4552F" w14:textId="46E0EF9A" w:rsidR="0034694E" w:rsidRDefault="007B6311" w:rsidP="00050E84">
      <w:pPr>
        <w:jc w:val="both"/>
        <w:rPr>
          <w:sz w:val="24"/>
          <w:szCs w:val="24"/>
          <w:lang w:val="en-US"/>
        </w:rPr>
      </w:pPr>
      <w:r w:rsidRPr="0034694E">
        <w:rPr>
          <w:b/>
          <w:color w:val="0000FF"/>
          <w:sz w:val="24"/>
          <w:szCs w:val="24"/>
          <w:highlight w:val="yellow"/>
          <w:lang w:val="en-US"/>
        </w:rPr>
        <w:t>So what happens when we have a string and</w:t>
      </w:r>
      <w:r w:rsidR="00404A07" w:rsidRPr="0034694E">
        <w:rPr>
          <w:b/>
          <w:color w:val="0000FF"/>
          <w:sz w:val="24"/>
          <w:szCs w:val="24"/>
          <w:highlight w:val="yellow"/>
          <w:lang w:val="en-US"/>
        </w:rPr>
        <w:t xml:space="preserve"> </w:t>
      </w:r>
      <w:r w:rsidRPr="0034694E">
        <w:rPr>
          <w:b/>
          <w:color w:val="0000FF"/>
          <w:sz w:val="24"/>
          <w:szCs w:val="24"/>
          <w:highlight w:val="yellow"/>
          <w:lang w:val="en-US"/>
        </w:rPr>
        <w:t>we tried to slice it with no values included?</w:t>
      </w:r>
      <w:r w:rsidR="00404A07" w:rsidRPr="0034694E">
        <w:rPr>
          <w:b/>
          <w:color w:val="0000FF"/>
          <w:sz w:val="24"/>
          <w:szCs w:val="24"/>
          <w:highlight w:val="yellow"/>
          <w:lang w:val="en-US"/>
        </w:rPr>
        <w:t xml:space="preserve"> </w:t>
      </w:r>
      <w:r w:rsidRPr="0034694E">
        <w:rPr>
          <w:b/>
          <w:color w:val="0000FF"/>
          <w:sz w:val="24"/>
          <w:szCs w:val="24"/>
          <w:highlight w:val="yellow"/>
          <w:lang w:val="en-US"/>
        </w:rPr>
        <w:t>Well, we get the entire string returned</w:t>
      </w:r>
      <w:r w:rsidRPr="007B6311">
        <w:rPr>
          <w:sz w:val="24"/>
          <w:szCs w:val="24"/>
          <w:lang w:val="en-US"/>
        </w:rPr>
        <w:t>,</w:t>
      </w:r>
      <w:r w:rsidR="00404A07">
        <w:rPr>
          <w:sz w:val="24"/>
          <w:szCs w:val="24"/>
          <w:lang w:val="en-US"/>
        </w:rPr>
        <w:t xml:space="preserve"> </w:t>
      </w:r>
      <w:r w:rsidRPr="007B6311">
        <w:rPr>
          <w:sz w:val="24"/>
          <w:szCs w:val="24"/>
          <w:lang w:val="en-US"/>
        </w:rPr>
        <w:t>with the default start being the first character, or</w:t>
      </w:r>
      <w:r w:rsidR="00404A07">
        <w:rPr>
          <w:sz w:val="24"/>
          <w:szCs w:val="24"/>
          <w:lang w:val="en-US"/>
        </w:rPr>
        <w:t xml:space="preserve"> </w:t>
      </w:r>
      <w:r w:rsidRPr="007B6311">
        <w:rPr>
          <w:sz w:val="24"/>
          <w:szCs w:val="24"/>
          <w:lang w:val="en-US"/>
        </w:rPr>
        <w:t>index zero, and the default end going past the last character,</w:t>
      </w:r>
      <w:r w:rsidR="00404A07">
        <w:rPr>
          <w:sz w:val="24"/>
          <w:szCs w:val="24"/>
          <w:lang w:val="en-US"/>
        </w:rPr>
        <w:t xml:space="preserve"> </w:t>
      </w:r>
      <w:r w:rsidRPr="007B6311">
        <w:rPr>
          <w:sz w:val="24"/>
          <w:szCs w:val="24"/>
          <w:lang w:val="en-US"/>
        </w:rPr>
        <w:t>so that we return the entire string.</w:t>
      </w:r>
      <w:r w:rsidR="00404A07">
        <w:rPr>
          <w:sz w:val="24"/>
          <w:szCs w:val="24"/>
          <w:lang w:val="en-US"/>
        </w:rPr>
        <w:t xml:space="preserve"> </w:t>
      </w:r>
    </w:p>
    <w:p w14:paraId="71BBABA9" w14:textId="19E86708" w:rsidR="0034694E" w:rsidRDefault="0034694E" w:rsidP="00050E84">
      <w:pPr>
        <w:jc w:val="both"/>
        <w:rPr>
          <w:sz w:val="24"/>
          <w:szCs w:val="24"/>
          <w:lang w:val="en-US"/>
        </w:rPr>
      </w:pPr>
      <w:r>
        <w:rPr>
          <w:noProof/>
          <w:sz w:val="24"/>
          <w:szCs w:val="24"/>
          <w:lang w:val="en-US"/>
        </w:rPr>
        <w:drawing>
          <wp:inline distT="0" distB="0" distL="0" distR="0" wp14:anchorId="0F744146" wp14:editId="36EC14D8">
            <wp:extent cx="5391150" cy="2369185"/>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91150" cy="2369185"/>
                    </a:xfrm>
                    <a:prstGeom prst="rect">
                      <a:avLst/>
                    </a:prstGeom>
                    <a:noFill/>
                    <a:ln>
                      <a:noFill/>
                    </a:ln>
                  </pic:spPr>
                </pic:pic>
              </a:graphicData>
            </a:graphic>
          </wp:inline>
        </w:drawing>
      </w:r>
    </w:p>
    <w:p w14:paraId="3D7C7DB6" w14:textId="77777777" w:rsidR="00646CF6" w:rsidRDefault="007B6311" w:rsidP="00050E84">
      <w:pPr>
        <w:jc w:val="both"/>
        <w:rPr>
          <w:sz w:val="24"/>
          <w:szCs w:val="24"/>
          <w:lang w:val="en-US"/>
        </w:rPr>
      </w:pPr>
      <w:r w:rsidRPr="007B6311">
        <w:rPr>
          <w:sz w:val="24"/>
          <w:szCs w:val="24"/>
          <w:lang w:val="en-US"/>
        </w:rPr>
        <w:t xml:space="preserve">In this example, </w:t>
      </w:r>
      <w:r w:rsidRPr="00646CF6">
        <w:rPr>
          <w:b/>
          <w:color w:val="FF0000"/>
          <w:sz w:val="28"/>
          <w:szCs w:val="24"/>
          <w:highlight w:val="yellow"/>
          <w:lang w:val="en-US"/>
        </w:rPr>
        <w:t xml:space="preserve">we're </w:t>
      </w:r>
      <w:proofErr w:type="spellStart"/>
      <w:r w:rsidRPr="00646CF6">
        <w:rPr>
          <w:b/>
          <w:color w:val="FF0000"/>
          <w:sz w:val="28"/>
          <w:szCs w:val="24"/>
          <w:highlight w:val="yellow"/>
          <w:lang w:val="en-US"/>
        </w:rPr>
        <w:t>gonna</w:t>
      </w:r>
      <w:proofErr w:type="spellEnd"/>
      <w:r w:rsidRPr="00646CF6">
        <w:rPr>
          <w:b/>
          <w:color w:val="FF0000"/>
          <w:sz w:val="28"/>
          <w:szCs w:val="24"/>
          <w:highlight w:val="yellow"/>
          <w:lang w:val="en-US"/>
        </w:rPr>
        <w:t xml:space="preserve"> add a </w:t>
      </w:r>
      <w:r w:rsidRPr="00646CF6">
        <w:rPr>
          <w:b/>
          <w:color w:val="0000FF"/>
          <w:sz w:val="28"/>
          <w:szCs w:val="24"/>
          <w:highlight w:val="yellow"/>
          <w:lang w:val="en-US"/>
        </w:rPr>
        <w:t xml:space="preserve">third element </w:t>
      </w:r>
      <w:r w:rsidRPr="00646CF6">
        <w:rPr>
          <w:b/>
          <w:color w:val="FF0000"/>
          <w:sz w:val="28"/>
          <w:szCs w:val="24"/>
          <w:highlight w:val="yellow"/>
          <w:lang w:val="en-US"/>
        </w:rPr>
        <w:t>and</w:t>
      </w:r>
      <w:r w:rsidR="00404A07" w:rsidRPr="00646CF6">
        <w:rPr>
          <w:b/>
          <w:color w:val="FF0000"/>
          <w:sz w:val="28"/>
          <w:szCs w:val="24"/>
          <w:highlight w:val="yellow"/>
          <w:lang w:val="en-US"/>
        </w:rPr>
        <w:t xml:space="preserve"> </w:t>
      </w:r>
      <w:r w:rsidRPr="00646CF6">
        <w:rPr>
          <w:b/>
          <w:color w:val="FF0000"/>
          <w:sz w:val="28"/>
          <w:szCs w:val="24"/>
          <w:highlight w:val="yellow"/>
          <w:lang w:val="en-US"/>
        </w:rPr>
        <w:t xml:space="preserve">that's called </w:t>
      </w:r>
      <w:r w:rsidRPr="00646CF6">
        <w:rPr>
          <w:b/>
          <w:color w:val="0000FF"/>
          <w:sz w:val="28"/>
          <w:szCs w:val="24"/>
          <w:highlight w:val="yellow"/>
          <w:lang w:val="en-US"/>
        </w:rPr>
        <w:t>the step</w:t>
      </w:r>
      <w:r w:rsidRPr="00646CF6">
        <w:rPr>
          <w:b/>
          <w:color w:val="FF0000"/>
          <w:sz w:val="28"/>
          <w:szCs w:val="24"/>
          <w:highlight w:val="yellow"/>
          <w:lang w:val="en-US"/>
        </w:rPr>
        <w:t>.</w:t>
      </w:r>
      <w:r w:rsidR="00404A07" w:rsidRPr="00646CF6">
        <w:rPr>
          <w:b/>
          <w:color w:val="FF0000"/>
          <w:sz w:val="28"/>
          <w:szCs w:val="24"/>
          <w:highlight w:val="yellow"/>
          <w:lang w:val="en-US"/>
        </w:rPr>
        <w:t xml:space="preserve"> </w:t>
      </w:r>
      <w:r w:rsidRPr="00646CF6">
        <w:rPr>
          <w:b/>
          <w:color w:val="FF0000"/>
          <w:sz w:val="28"/>
          <w:szCs w:val="24"/>
          <w:highlight w:val="yellow"/>
          <w:lang w:val="en-US"/>
        </w:rPr>
        <w:t>So we have our start value, our stop value and then this 2 is a step.</w:t>
      </w:r>
      <w:r w:rsidR="00404A07" w:rsidRPr="00646CF6">
        <w:rPr>
          <w:color w:val="FF0000"/>
          <w:sz w:val="28"/>
          <w:szCs w:val="24"/>
          <w:highlight w:val="yellow"/>
          <w:lang w:val="en-US"/>
        </w:rPr>
        <w:t xml:space="preserve"> </w:t>
      </w:r>
      <w:r w:rsidRPr="00646CF6">
        <w:rPr>
          <w:b/>
          <w:color w:val="0000FF"/>
          <w:sz w:val="24"/>
          <w:szCs w:val="24"/>
          <w:highlight w:val="yellow"/>
          <w:lang w:val="en-US"/>
        </w:rPr>
        <w:t>And that tells you how many we will skip as the interval,</w:t>
      </w:r>
      <w:r w:rsidR="00404A07" w:rsidRPr="00646CF6">
        <w:rPr>
          <w:b/>
          <w:color w:val="0000FF"/>
          <w:sz w:val="24"/>
          <w:szCs w:val="24"/>
          <w:highlight w:val="yellow"/>
          <w:lang w:val="en-US"/>
        </w:rPr>
        <w:t xml:space="preserve"> </w:t>
      </w:r>
      <w:r w:rsidRPr="00646CF6">
        <w:rPr>
          <w:b/>
          <w:color w:val="0000FF"/>
          <w:sz w:val="24"/>
          <w:szCs w:val="24"/>
          <w:highlight w:val="yellow"/>
          <w:lang w:val="en-US"/>
        </w:rPr>
        <w:t>as we're counting from the start value to the stop value.</w:t>
      </w:r>
      <w:r w:rsidR="00404A07">
        <w:rPr>
          <w:sz w:val="24"/>
          <w:szCs w:val="24"/>
          <w:lang w:val="en-US"/>
        </w:rPr>
        <w:t xml:space="preserve"> </w:t>
      </w:r>
      <w:r w:rsidRPr="007B6311">
        <w:rPr>
          <w:sz w:val="24"/>
          <w:szCs w:val="24"/>
          <w:lang w:val="en-US"/>
        </w:rPr>
        <w:t xml:space="preserve">So </w:t>
      </w:r>
      <w:proofErr w:type="spellStart"/>
      <w:r w:rsidRPr="007B6311">
        <w:rPr>
          <w:sz w:val="24"/>
          <w:szCs w:val="24"/>
          <w:lang w:val="en-US"/>
        </w:rPr>
        <w:t>lets</w:t>
      </w:r>
      <w:proofErr w:type="spellEnd"/>
      <w:r w:rsidRPr="007B6311">
        <w:rPr>
          <w:sz w:val="24"/>
          <w:szCs w:val="24"/>
          <w:lang w:val="en-US"/>
        </w:rPr>
        <w:t xml:space="preserve"> go ahead and look at what the step of 2 is with the default to</w:t>
      </w:r>
      <w:r w:rsidR="00404A07">
        <w:rPr>
          <w:sz w:val="24"/>
          <w:szCs w:val="24"/>
          <w:lang w:val="en-US"/>
        </w:rPr>
        <w:t xml:space="preserve"> </w:t>
      </w:r>
      <w:r w:rsidRPr="007B6311">
        <w:rPr>
          <w:sz w:val="24"/>
          <w:szCs w:val="24"/>
          <w:lang w:val="en-US"/>
        </w:rPr>
        <w:t>0 to the end of the string.</w:t>
      </w:r>
      <w:r w:rsidR="00404A07">
        <w:rPr>
          <w:sz w:val="24"/>
          <w:szCs w:val="24"/>
          <w:lang w:val="en-US"/>
        </w:rPr>
        <w:t xml:space="preserve"> </w:t>
      </w:r>
      <w:r w:rsidRPr="00646CF6">
        <w:rPr>
          <w:b/>
          <w:color w:val="0000FF"/>
          <w:sz w:val="24"/>
          <w:szCs w:val="24"/>
          <w:lang w:val="en-US"/>
        </w:rPr>
        <w:t>And we see that at the 0 index and then we go to the 2 index,</w:t>
      </w:r>
      <w:r w:rsidR="00404A07" w:rsidRPr="00646CF6">
        <w:rPr>
          <w:b/>
          <w:color w:val="0000FF"/>
          <w:sz w:val="24"/>
          <w:szCs w:val="24"/>
          <w:lang w:val="en-US"/>
        </w:rPr>
        <w:t xml:space="preserve"> </w:t>
      </w:r>
      <w:r w:rsidRPr="00646CF6">
        <w:rPr>
          <w:b/>
          <w:color w:val="0000FF"/>
          <w:sz w:val="24"/>
          <w:szCs w:val="24"/>
          <w:lang w:val="en-US"/>
        </w:rPr>
        <w:t>the 4 index and the 6 index, because we step by 2.</w:t>
      </w:r>
      <w:r w:rsidR="00404A07" w:rsidRPr="00646CF6">
        <w:rPr>
          <w:color w:val="0000FF"/>
          <w:sz w:val="24"/>
          <w:szCs w:val="24"/>
          <w:lang w:val="en-US"/>
        </w:rPr>
        <w:t xml:space="preserve"> </w:t>
      </w:r>
    </w:p>
    <w:p w14:paraId="60E43F79" w14:textId="6F24501A" w:rsidR="00646CF6" w:rsidRDefault="00646CF6" w:rsidP="00050E84">
      <w:pPr>
        <w:jc w:val="both"/>
        <w:rPr>
          <w:sz w:val="24"/>
          <w:szCs w:val="24"/>
          <w:lang w:val="en-US"/>
        </w:rPr>
      </w:pPr>
      <w:r>
        <w:rPr>
          <w:noProof/>
          <w:sz w:val="24"/>
          <w:szCs w:val="24"/>
          <w:lang w:val="en-US"/>
        </w:rPr>
        <w:drawing>
          <wp:inline distT="0" distB="0" distL="0" distR="0" wp14:anchorId="4DF884CB" wp14:editId="7C63FE4F">
            <wp:extent cx="5398770" cy="1932305"/>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98770" cy="1932305"/>
                    </a:xfrm>
                    <a:prstGeom prst="rect">
                      <a:avLst/>
                    </a:prstGeom>
                    <a:noFill/>
                    <a:ln>
                      <a:noFill/>
                    </a:ln>
                  </pic:spPr>
                </pic:pic>
              </a:graphicData>
            </a:graphic>
          </wp:inline>
        </w:drawing>
      </w:r>
    </w:p>
    <w:p w14:paraId="5F21F6FF" w14:textId="77777777" w:rsidR="00646CF6" w:rsidRDefault="00646CF6" w:rsidP="00050E84">
      <w:pPr>
        <w:jc w:val="both"/>
        <w:rPr>
          <w:sz w:val="24"/>
          <w:szCs w:val="24"/>
          <w:lang w:val="en-US"/>
        </w:rPr>
      </w:pPr>
    </w:p>
    <w:p w14:paraId="2A011D16" w14:textId="77777777" w:rsidR="00D34DB5" w:rsidRDefault="007B6311" w:rsidP="00050E84">
      <w:pPr>
        <w:jc w:val="both"/>
        <w:rPr>
          <w:sz w:val="24"/>
          <w:szCs w:val="24"/>
          <w:lang w:val="en-US"/>
        </w:rPr>
      </w:pPr>
      <w:r w:rsidRPr="00D34DB5">
        <w:rPr>
          <w:b/>
          <w:color w:val="0000FF"/>
          <w:sz w:val="24"/>
          <w:szCs w:val="24"/>
          <w:lang w:val="en-US"/>
        </w:rPr>
        <w:lastRenderedPageBreak/>
        <w:t>In this example we start with the second character, which is at index</w:t>
      </w:r>
      <w:r w:rsidR="00404A07" w:rsidRPr="00D34DB5">
        <w:rPr>
          <w:b/>
          <w:color w:val="0000FF"/>
          <w:sz w:val="24"/>
          <w:szCs w:val="24"/>
          <w:lang w:val="en-US"/>
        </w:rPr>
        <w:t xml:space="preserve"> </w:t>
      </w:r>
      <w:r w:rsidRPr="00D34DB5">
        <w:rPr>
          <w:b/>
          <w:color w:val="0000FF"/>
          <w:sz w:val="24"/>
          <w:szCs w:val="24"/>
          <w:lang w:val="en-US"/>
        </w:rPr>
        <w:t xml:space="preserve">we start 0, 1 and then we're </w:t>
      </w:r>
      <w:proofErr w:type="spellStart"/>
      <w:r w:rsidRPr="00D34DB5">
        <w:rPr>
          <w:b/>
          <w:color w:val="0000FF"/>
          <w:sz w:val="24"/>
          <w:szCs w:val="24"/>
          <w:lang w:val="en-US"/>
        </w:rPr>
        <w:t>gonna</w:t>
      </w:r>
      <w:proofErr w:type="spellEnd"/>
      <w:r w:rsidRPr="00D34DB5">
        <w:rPr>
          <w:b/>
          <w:color w:val="0000FF"/>
          <w:sz w:val="24"/>
          <w:szCs w:val="24"/>
          <w:lang w:val="en-US"/>
        </w:rPr>
        <w:t xml:space="preserve"> take a step of 2</w:t>
      </w:r>
      <w:r w:rsidRPr="007B6311">
        <w:rPr>
          <w:sz w:val="24"/>
          <w:szCs w:val="24"/>
          <w:lang w:val="en-US"/>
        </w:rPr>
        <w:t>.</w:t>
      </w:r>
      <w:r w:rsidR="00404A07">
        <w:rPr>
          <w:sz w:val="24"/>
          <w:szCs w:val="24"/>
          <w:lang w:val="en-US"/>
        </w:rPr>
        <w:t xml:space="preserve"> </w:t>
      </w:r>
      <w:r w:rsidRPr="007B6311">
        <w:rPr>
          <w:sz w:val="24"/>
          <w:szCs w:val="24"/>
          <w:lang w:val="en-US"/>
        </w:rPr>
        <w:t xml:space="preserve">So let's look at that </w:t>
      </w:r>
      <w:proofErr w:type="spellStart"/>
      <w:r w:rsidRPr="007B6311">
        <w:rPr>
          <w:sz w:val="24"/>
          <w:szCs w:val="24"/>
          <w:lang w:val="en-US"/>
        </w:rPr>
        <w:t>one,so</w:t>
      </w:r>
      <w:proofErr w:type="spellEnd"/>
      <w:r w:rsidRPr="007B6311">
        <w:rPr>
          <w:sz w:val="24"/>
          <w:szCs w:val="24"/>
          <w:lang w:val="en-US"/>
        </w:rPr>
        <w:t xml:space="preserve"> we started at index 1,</w:t>
      </w:r>
      <w:r w:rsidR="00404A07">
        <w:rPr>
          <w:sz w:val="24"/>
          <w:szCs w:val="24"/>
          <w:lang w:val="en-US"/>
        </w:rPr>
        <w:t xml:space="preserve"> </w:t>
      </w:r>
      <w:r w:rsidRPr="007B6311">
        <w:rPr>
          <w:sz w:val="24"/>
          <w:szCs w:val="24"/>
          <w:lang w:val="en-US"/>
        </w:rPr>
        <w:t>and then we went to 3 and 5,and then we are ended and</w:t>
      </w:r>
      <w:r w:rsidR="00404A07">
        <w:rPr>
          <w:sz w:val="24"/>
          <w:szCs w:val="24"/>
          <w:lang w:val="en-US"/>
        </w:rPr>
        <w:t xml:space="preserve"> </w:t>
      </w:r>
      <w:r w:rsidRPr="007B6311">
        <w:rPr>
          <w:sz w:val="24"/>
          <w:szCs w:val="24"/>
          <w:lang w:val="en-US"/>
        </w:rPr>
        <w:t xml:space="preserve">so we just get the </w:t>
      </w:r>
      <w:proofErr w:type="spellStart"/>
      <w:r w:rsidRPr="007B6311">
        <w:rPr>
          <w:sz w:val="24"/>
          <w:szCs w:val="24"/>
          <w:lang w:val="en-US"/>
        </w:rPr>
        <w:t>oet</w:t>
      </w:r>
      <w:proofErr w:type="spellEnd"/>
      <w:r w:rsidRPr="007B6311">
        <w:rPr>
          <w:sz w:val="24"/>
          <w:szCs w:val="24"/>
          <w:lang w:val="en-US"/>
        </w:rPr>
        <w:t xml:space="preserve"> return.</w:t>
      </w:r>
      <w:r w:rsidR="00404A07">
        <w:rPr>
          <w:sz w:val="24"/>
          <w:szCs w:val="24"/>
          <w:lang w:val="en-US"/>
        </w:rPr>
        <w:t xml:space="preserve"> </w:t>
      </w:r>
    </w:p>
    <w:p w14:paraId="457AB6EE" w14:textId="627517B3" w:rsidR="00D34DB5" w:rsidRDefault="00D34DB5" w:rsidP="00050E84">
      <w:pPr>
        <w:jc w:val="both"/>
        <w:rPr>
          <w:sz w:val="24"/>
          <w:szCs w:val="24"/>
          <w:lang w:val="en-US"/>
        </w:rPr>
      </w:pPr>
      <w:r>
        <w:rPr>
          <w:noProof/>
          <w:sz w:val="24"/>
          <w:szCs w:val="24"/>
          <w:lang w:val="en-US"/>
        </w:rPr>
        <w:drawing>
          <wp:inline distT="0" distB="0" distL="0" distR="0" wp14:anchorId="56647DD2" wp14:editId="08C75784">
            <wp:extent cx="5407025" cy="2289810"/>
            <wp:effectExtent l="0" t="0" r="3175"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07025" cy="2289810"/>
                    </a:xfrm>
                    <a:prstGeom prst="rect">
                      <a:avLst/>
                    </a:prstGeom>
                    <a:noFill/>
                    <a:ln>
                      <a:noFill/>
                    </a:ln>
                  </pic:spPr>
                </pic:pic>
              </a:graphicData>
            </a:graphic>
          </wp:inline>
        </w:drawing>
      </w:r>
    </w:p>
    <w:p w14:paraId="30332895" w14:textId="411B296F" w:rsidR="00D70359" w:rsidRDefault="007B6311" w:rsidP="00050E84">
      <w:pPr>
        <w:jc w:val="both"/>
        <w:rPr>
          <w:sz w:val="24"/>
          <w:szCs w:val="24"/>
          <w:lang w:val="en-US"/>
        </w:rPr>
      </w:pPr>
      <w:r w:rsidRPr="007B6311">
        <w:rPr>
          <w:sz w:val="24"/>
          <w:szCs w:val="24"/>
          <w:lang w:val="en-US"/>
        </w:rPr>
        <w:t xml:space="preserve">This final one with </w:t>
      </w:r>
      <w:proofErr w:type="spellStart"/>
      <w:r w:rsidRPr="007B6311">
        <w:rPr>
          <w:sz w:val="24"/>
          <w:szCs w:val="24"/>
          <w:lang w:val="en-US"/>
        </w:rPr>
        <w:t>long_word</w:t>
      </w:r>
      <w:proofErr w:type="spellEnd"/>
      <w:r w:rsidRPr="007B6311">
        <w:rPr>
          <w:sz w:val="24"/>
          <w:szCs w:val="24"/>
          <w:lang w:val="en-US"/>
        </w:rPr>
        <w:t xml:space="preserve"> using "consequences",</w:t>
      </w:r>
      <w:r w:rsidR="00404A07">
        <w:rPr>
          <w:sz w:val="24"/>
          <w:szCs w:val="24"/>
          <w:lang w:val="en-US"/>
        </w:rPr>
        <w:t xml:space="preserve"> </w:t>
      </w:r>
      <w:r w:rsidRPr="007B6311">
        <w:rPr>
          <w:sz w:val="24"/>
          <w:szCs w:val="24"/>
          <w:lang w:val="en-US"/>
        </w:rPr>
        <w:t>we're going to start at index 1, which is the second character.</w:t>
      </w:r>
      <w:r w:rsidR="00404A07">
        <w:rPr>
          <w:sz w:val="24"/>
          <w:szCs w:val="24"/>
          <w:lang w:val="en-US"/>
        </w:rPr>
        <w:t xml:space="preserve"> </w:t>
      </w:r>
      <w:r w:rsidRPr="007B6311">
        <w:rPr>
          <w:sz w:val="24"/>
          <w:szCs w:val="24"/>
          <w:lang w:val="en-US"/>
        </w:rPr>
        <w:t>And then go through index 9 or</w:t>
      </w:r>
      <w:r w:rsidR="00404A07">
        <w:rPr>
          <w:sz w:val="24"/>
          <w:szCs w:val="24"/>
          <w:lang w:val="en-US"/>
        </w:rPr>
        <w:t xml:space="preserve"> </w:t>
      </w:r>
      <w:r w:rsidRPr="007B6311">
        <w:rPr>
          <w:sz w:val="24"/>
          <w:szCs w:val="24"/>
          <w:lang w:val="en-US"/>
        </w:rPr>
        <w:t>the ninth character rather and stopping at index 9.</w:t>
      </w:r>
      <w:r w:rsidR="00404A07">
        <w:rPr>
          <w:sz w:val="24"/>
          <w:szCs w:val="24"/>
          <w:lang w:val="en-US"/>
        </w:rPr>
        <w:t xml:space="preserve"> </w:t>
      </w:r>
      <w:r w:rsidRPr="007B6311">
        <w:rPr>
          <w:sz w:val="24"/>
          <w:szCs w:val="24"/>
          <w:lang w:val="en-US"/>
        </w:rPr>
        <w:t>So (counting) zero, one, two, three, four, five, six, seven,</w:t>
      </w:r>
      <w:r w:rsidR="00404A07">
        <w:rPr>
          <w:sz w:val="24"/>
          <w:szCs w:val="24"/>
          <w:lang w:val="en-US"/>
        </w:rPr>
        <w:t xml:space="preserve"> </w:t>
      </w:r>
      <w:r w:rsidRPr="007B6311">
        <w:rPr>
          <w:sz w:val="24"/>
          <w:szCs w:val="24"/>
          <w:lang w:val="en-US"/>
        </w:rPr>
        <w:t>eight, and then we'll stop at nine.</w:t>
      </w:r>
      <w:r w:rsidR="00404A07">
        <w:rPr>
          <w:sz w:val="24"/>
          <w:szCs w:val="24"/>
          <w:lang w:val="en-US"/>
        </w:rPr>
        <w:t xml:space="preserve"> </w:t>
      </w:r>
      <w:r w:rsidRPr="007B6311">
        <w:rPr>
          <w:sz w:val="24"/>
          <w:szCs w:val="24"/>
          <w:lang w:val="en-US"/>
        </w:rPr>
        <w:t xml:space="preserve">And then we're </w:t>
      </w:r>
      <w:proofErr w:type="spellStart"/>
      <w:r w:rsidRPr="007B6311">
        <w:rPr>
          <w:sz w:val="24"/>
          <w:szCs w:val="24"/>
          <w:lang w:val="en-US"/>
        </w:rPr>
        <w:t>gonna</w:t>
      </w:r>
      <w:proofErr w:type="spellEnd"/>
      <w:r w:rsidRPr="007B6311">
        <w:rPr>
          <w:sz w:val="24"/>
          <w:szCs w:val="24"/>
          <w:lang w:val="en-US"/>
        </w:rPr>
        <w:t xml:space="preserve"> get every other character, and let's run that one.</w:t>
      </w:r>
      <w:r w:rsidR="00404A07">
        <w:rPr>
          <w:sz w:val="24"/>
          <w:szCs w:val="24"/>
          <w:lang w:val="en-US"/>
        </w:rPr>
        <w:t xml:space="preserve"> </w:t>
      </w:r>
      <w:r w:rsidRPr="007B6311">
        <w:rPr>
          <w:sz w:val="24"/>
          <w:szCs w:val="24"/>
          <w:lang w:val="en-US"/>
        </w:rPr>
        <w:t>And we get letter "o" at index 1, and then "s",</w:t>
      </w:r>
      <w:r w:rsidR="00404A07">
        <w:rPr>
          <w:sz w:val="24"/>
          <w:szCs w:val="24"/>
          <w:lang w:val="en-US"/>
        </w:rPr>
        <w:t xml:space="preserve"> </w:t>
      </w:r>
      <w:r w:rsidRPr="007B6311">
        <w:rPr>
          <w:sz w:val="24"/>
          <w:szCs w:val="24"/>
          <w:lang w:val="en-US"/>
        </w:rPr>
        <w:t>and then "q", and then "e", and then we stop.</w:t>
      </w:r>
      <w:r w:rsidR="00404A07">
        <w:rPr>
          <w:sz w:val="24"/>
          <w:szCs w:val="24"/>
          <w:lang w:val="en-US"/>
        </w:rPr>
        <w:t xml:space="preserve"> </w:t>
      </w:r>
      <w:r w:rsidRPr="007B6311">
        <w:rPr>
          <w:sz w:val="24"/>
          <w:szCs w:val="24"/>
          <w:lang w:val="en-US"/>
        </w:rPr>
        <w:t>So we can still use the start and end values.</w:t>
      </w:r>
      <w:r w:rsidR="00404A07">
        <w:rPr>
          <w:sz w:val="24"/>
          <w:szCs w:val="24"/>
          <w:lang w:val="en-US"/>
        </w:rPr>
        <w:t xml:space="preserve"> </w:t>
      </w:r>
    </w:p>
    <w:p w14:paraId="4A116762" w14:textId="56D5E356" w:rsidR="00D34DB5" w:rsidRDefault="00D34DB5" w:rsidP="00050E84">
      <w:pPr>
        <w:jc w:val="both"/>
        <w:rPr>
          <w:sz w:val="24"/>
          <w:szCs w:val="24"/>
          <w:lang w:val="en-US"/>
        </w:rPr>
      </w:pPr>
      <w:r>
        <w:rPr>
          <w:noProof/>
          <w:sz w:val="24"/>
          <w:szCs w:val="24"/>
          <w:lang w:val="en-US"/>
        </w:rPr>
        <w:drawing>
          <wp:inline distT="0" distB="0" distL="0" distR="0" wp14:anchorId="56508236" wp14:editId="257D251A">
            <wp:extent cx="5398770" cy="2639695"/>
            <wp:effectExtent l="0" t="0" r="0" b="825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398770" cy="2639695"/>
                    </a:xfrm>
                    <a:prstGeom prst="rect">
                      <a:avLst/>
                    </a:prstGeom>
                    <a:noFill/>
                    <a:ln>
                      <a:noFill/>
                    </a:ln>
                  </pic:spPr>
                </pic:pic>
              </a:graphicData>
            </a:graphic>
          </wp:inline>
        </w:drawing>
      </w:r>
    </w:p>
    <w:p w14:paraId="2EF1BBAA" w14:textId="77777777" w:rsidR="00D34DB5" w:rsidRDefault="00D34DB5" w:rsidP="00050E84">
      <w:pPr>
        <w:jc w:val="both"/>
        <w:rPr>
          <w:sz w:val="24"/>
          <w:szCs w:val="24"/>
          <w:lang w:val="en-US"/>
        </w:rPr>
      </w:pPr>
    </w:p>
    <w:p w14:paraId="7B88198D" w14:textId="77777777" w:rsidR="007B6311" w:rsidRPr="007B6311" w:rsidRDefault="007B6311" w:rsidP="007B6311">
      <w:pPr>
        <w:pStyle w:val="Ttulo1"/>
        <w:shd w:val="clear" w:color="auto" w:fill="FFFFFF"/>
        <w:spacing w:before="0" w:beforeAutospacing="0" w:after="340" w:afterAutospacing="0" w:line="336" w:lineRule="atLeast"/>
        <w:rPr>
          <w:rFonts w:ascii="Helvetica" w:hAnsi="Helvetica" w:cs="Helvetica"/>
          <w:bCs w:val="0"/>
          <w:color w:val="FF0000"/>
          <w:sz w:val="32"/>
          <w:szCs w:val="32"/>
          <w:lang w:val="en-US"/>
        </w:rPr>
      </w:pPr>
      <w:r w:rsidRPr="007B6311">
        <w:rPr>
          <w:rFonts w:ascii="Helvetica" w:hAnsi="Helvetica" w:cs="Helvetica"/>
          <w:bCs w:val="0"/>
          <w:color w:val="FF0000"/>
          <w:sz w:val="32"/>
          <w:szCs w:val="32"/>
          <w:highlight w:val="yellow"/>
          <w:lang w:val="en-US"/>
        </w:rPr>
        <w:t>Concept</w:t>
      </w:r>
    </w:p>
    <w:p w14:paraId="2F49274A" w14:textId="77777777" w:rsidR="007B6311" w:rsidRPr="007B6311" w:rsidRDefault="007B6311" w:rsidP="007B6311">
      <w:pPr>
        <w:pStyle w:val="Ttulo2"/>
        <w:shd w:val="clear" w:color="auto" w:fill="FFFFFF"/>
        <w:spacing w:before="0" w:beforeAutospacing="0" w:after="225" w:afterAutospacing="0" w:line="288" w:lineRule="atLeast"/>
        <w:jc w:val="both"/>
        <w:rPr>
          <w:rFonts w:ascii="Helvetica" w:hAnsi="Helvetica" w:cs="Helvetica"/>
          <w:b w:val="0"/>
          <w:bCs w:val="0"/>
          <w:color w:val="646464"/>
          <w:spacing w:val="15"/>
          <w:sz w:val="24"/>
          <w:szCs w:val="24"/>
          <w:lang w:val="en-US"/>
        </w:rPr>
      </w:pPr>
      <w:r w:rsidRPr="007B6311">
        <w:rPr>
          <w:rFonts w:ascii="Helvetica" w:hAnsi="Helvetica" w:cs="Helvetica"/>
          <w:b w:val="0"/>
          <w:bCs w:val="0"/>
          <w:color w:val="646464"/>
          <w:spacing w:val="15"/>
          <w:sz w:val="24"/>
          <w:szCs w:val="24"/>
          <w:lang w:val="en-US"/>
        </w:rPr>
        <w:t>accessing sub-strings by step size</w:t>
      </w:r>
    </w:p>
    <w:p w14:paraId="24751F78" w14:textId="77777777" w:rsidR="007B6311" w:rsidRPr="007B6311" w:rsidRDefault="007B6311" w:rsidP="007B6311">
      <w:pPr>
        <w:pStyle w:val="Ttulo3"/>
        <w:shd w:val="clear" w:color="auto" w:fill="FFFFFF"/>
        <w:spacing w:before="0" w:after="150" w:line="336" w:lineRule="atLeast"/>
        <w:jc w:val="both"/>
        <w:rPr>
          <w:rFonts w:ascii="Helvetica" w:hAnsi="Helvetica" w:cs="Helvetica"/>
          <w:b/>
          <w:bCs/>
          <w:color w:val="313131"/>
        </w:rPr>
      </w:pPr>
      <w:proofErr w:type="spellStart"/>
      <w:r w:rsidRPr="007B6311">
        <w:rPr>
          <w:rFonts w:ascii="Helvetica" w:hAnsi="Helvetica" w:cs="Helvetica"/>
          <w:color w:val="313131"/>
        </w:rPr>
        <w:t>Index</w:t>
      </w:r>
      <w:proofErr w:type="spellEnd"/>
      <w:r w:rsidRPr="007B6311">
        <w:rPr>
          <w:rFonts w:ascii="Helvetica" w:hAnsi="Helvetica" w:cs="Helvetica"/>
          <w:color w:val="313131"/>
        </w:rPr>
        <w:t xml:space="preserve"> </w:t>
      </w:r>
      <w:proofErr w:type="spellStart"/>
      <w:r w:rsidRPr="007B6311">
        <w:rPr>
          <w:rFonts w:ascii="Helvetica" w:hAnsi="Helvetica" w:cs="Helvetica"/>
          <w:color w:val="313131"/>
        </w:rPr>
        <w:t>Slicing</w:t>
      </w:r>
      <w:proofErr w:type="spellEnd"/>
      <w:r w:rsidRPr="007B6311">
        <w:rPr>
          <w:rFonts w:ascii="Helvetica" w:hAnsi="Helvetica" w:cs="Helvetica"/>
          <w:color w:val="313131"/>
        </w:rPr>
        <w:t xml:space="preserve"> [:], [::2]</w:t>
      </w:r>
    </w:p>
    <w:p w14:paraId="3C45136A" w14:textId="77777777" w:rsidR="007B6311" w:rsidRPr="007B6311" w:rsidRDefault="007B6311" w:rsidP="007B6311">
      <w:pPr>
        <w:numPr>
          <w:ilvl w:val="0"/>
          <w:numId w:val="9"/>
        </w:numPr>
        <w:shd w:val="clear" w:color="auto" w:fill="FFFFFF"/>
        <w:spacing w:before="100" w:beforeAutospacing="1" w:after="170" w:line="336" w:lineRule="atLeast"/>
        <w:ind w:left="0"/>
        <w:jc w:val="both"/>
        <w:rPr>
          <w:rFonts w:ascii="Helvetica" w:hAnsi="Helvetica" w:cs="Helvetica"/>
          <w:color w:val="313131"/>
          <w:sz w:val="24"/>
          <w:szCs w:val="24"/>
        </w:rPr>
      </w:pPr>
      <w:r w:rsidRPr="007B6311">
        <w:rPr>
          <w:rStyle w:val="Textoennegrita"/>
          <w:rFonts w:ascii="Helvetica" w:hAnsi="Helvetica" w:cs="Helvetica"/>
          <w:color w:val="313131"/>
          <w:sz w:val="24"/>
          <w:szCs w:val="24"/>
        </w:rPr>
        <w:t>[:]</w:t>
      </w:r>
      <w:r w:rsidRPr="007B6311">
        <w:rPr>
          <w:rFonts w:ascii="Helvetica" w:hAnsi="Helvetica" w:cs="Helvetica"/>
          <w:color w:val="313131"/>
          <w:sz w:val="24"/>
          <w:szCs w:val="24"/>
        </w:rPr>
        <w:t> </w:t>
      </w:r>
      <w:proofErr w:type="spellStart"/>
      <w:r w:rsidRPr="007B6311">
        <w:rPr>
          <w:rFonts w:ascii="Helvetica" w:hAnsi="Helvetica" w:cs="Helvetica"/>
          <w:color w:val="313131"/>
          <w:sz w:val="24"/>
          <w:szCs w:val="24"/>
        </w:rPr>
        <w:t>returns</w:t>
      </w:r>
      <w:proofErr w:type="spellEnd"/>
      <w:r w:rsidRPr="007B6311">
        <w:rPr>
          <w:rFonts w:ascii="Helvetica" w:hAnsi="Helvetica" w:cs="Helvetica"/>
          <w:color w:val="313131"/>
          <w:sz w:val="24"/>
          <w:szCs w:val="24"/>
        </w:rPr>
        <w:t xml:space="preserve"> </w:t>
      </w:r>
      <w:proofErr w:type="spellStart"/>
      <w:r w:rsidRPr="007B6311">
        <w:rPr>
          <w:rFonts w:ascii="Helvetica" w:hAnsi="Helvetica" w:cs="Helvetica"/>
          <w:color w:val="313131"/>
          <w:sz w:val="24"/>
          <w:szCs w:val="24"/>
        </w:rPr>
        <w:t>the</w:t>
      </w:r>
      <w:proofErr w:type="spellEnd"/>
      <w:r w:rsidRPr="007B6311">
        <w:rPr>
          <w:rFonts w:ascii="Helvetica" w:hAnsi="Helvetica" w:cs="Helvetica"/>
          <w:color w:val="313131"/>
          <w:sz w:val="24"/>
          <w:szCs w:val="24"/>
        </w:rPr>
        <w:t xml:space="preserve"> </w:t>
      </w:r>
      <w:proofErr w:type="spellStart"/>
      <w:r w:rsidRPr="007B6311">
        <w:rPr>
          <w:rFonts w:ascii="Helvetica" w:hAnsi="Helvetica" w:cs="Helvetica"/>
          <w:color w:val="313131"/>
          <w:sz w:val="24"/>
          <w:szCs w:val="24"/>
        </w:rPr>
        <w:t>entire</w:t>
      </w:r>
      <w:proofErr w:type="spellEnd"/>
      <w:r w:rsidRPr="007B6311">
        <w:rPr>
          <w:rFonts w:ascii="Helvetica" w:hAnsi="Helvetica" w:cs="Helvetica"/>
          <w:color w:val="313131"/>
          <w:sz w:val="24"/>
          <w:szCs w:val="24"/>
        </w:rPr>
        <w:t xml:space="preserve"> </w:t>
      </w:r>
      <w:proofErr w:type="spellStart"/>
      <w:r w:rsidRPr="007B6311">
        <w:rPr>
          <w:rFonts w:ascii="Helvetica" w:hAnsi="Helvetica" w:cs="Helvetica"/>
          <w:color w:val="313131"/>
          <w:sz w:val="24"/>
          <w:szCs w:val="24"/>
        </w:rPr>
        <w:t>string</w:t>
      </w:r>
      <w:proofErr w:type="spellEnd"/>
    </w:p>
    <w:p w14:paraId="410694A9" w14:textId="77777777" w:rsidR="007B6311" w:rsidRPr="007B6311" w:rsidRDefault="007B6311" w:rsidP="007B6311">
      <w:pPr>
        <w:numPr>
          <w:ilvl w:val="0"/>
          <w:numId w:val="9"/>
        </w:numPr>
        <w:shd w:val="clear" w:color="auto" w:fill="FFFFFF"/>
        <w:spacing w:before="100" w:beforeAutospacing="1" w:after="170" w:line="336" w:lineRule="atLeast"/>
        <w:ind w:left="0"/>
        <w:jc w:val="both"/>
        <w:rPr>
          <w:rFonts w:ascii="Helvetica" w:hAnsi="Helvetica" w:cs="Helvetica"/>
          <w:color w:val="313131"/>
          <w:sz w:val="24"/>
          <w:szCs w:val="24"/>
          <w:lang w:val="en-US"/>
        </w:rPr>
      </w:pPr>
      <w:r w:rsidRPr="007B6311">
        <w:rPr>
          <w:rStyle w:val="Textoennegrita"/>
          <w:rFonts w:ascii="Helvetica" w:hAnsi="Helvetica" w:cs="Helvetica"/>
          <w:color w:val="313131"/>
          <w:sz w:val="24"/>
          <w:szCs w:val="24"/>
          <w:lang w:val="en-US"/>
        </w:rPr>
        <w:lastRenderedPageBreak/>
        <w:t>[::2]</w:t>
      </w:r>
      <w:r w:rsidRPr="007B6311">
        <w:rPr>
          <w:rFonts w:ascii="Helvetica" w:hAnsi="Helvetica" w:cs="Helvetica"/>
          <w:color w:val="313131"/>
          <w:sz w:val="24"/>
          <w:szCs w:val="24"/>
          <w:lang w:val="en-US"/>
        </w:rPr>
        <w:t> returns the first char and then steps to every other char in the string</w:t>
      </w:r>
    </w:p>
    <w:p w14:paraId="3481F85A" w14:textId="77777777" w:rsidR="007B6311" w:rsidRPr="007B6311" w:rsidRDefault="007B6311" w:rsidP="007B6311">
      <w:pPr>
        <w:numPr>
          <w:ilvl w:val="0"/>
          <w:numId w:val="9"/>
        </w:numPr>
        <w:shd w:val="clear" w:color="auto" w:fill="FFFFFF"/>
        <w:spacing w:before="100" w:beforeAutospacing="1" w:after="170" w:line="336" w:lineRule="atLeast"/>
        <w:ind w:left="0"/>
        <w:jc w:val="both"/>
        <w:rPr>
          <w:rFonts w:ascii="Helvetica" w:hAnsi="Helvetica" w:cs="Helvetica"/>
          <w:color w:val="313131"/>
          <w:sz w:val="24"/>
          <w:szCs w:val="24"/>
          <w:lang w:val="en-US"/>
        </w:rPr>
      </w:pPr>
      <w:r w:rsidRPr="007B6311">
        <w:rPr>
          <w:rStyle w:val="Textoennegrita"/>
          <w:rFonts w:ascii="Helvetica" w:hAnsi="Helvetica" w:cs="Helvetica"/>
          <w:color w:val="313131"/>
          <w:sz w:val="24"/>
          <w:szCs w:val="24"/>
          <w:lang w:val="en-US"/>
        </w:rPr>
        <w:t>[1::3]</w:t>
      </w:r>
      <w:r w:rsidRPr="007B6311">
        <w:rPr>
          <w:rFonts w:ascii="Helvetica" w:hAnsi="Helvetica" w:cs="Helvetica"/>
          <w:color w:val="313131"/>
          <w:sz w:val="24"/>
          <w:szCs w:val="24"/>
          <w:lang w:val="en-US"/>
        </w:rPr>
        <w:t> returns the second char and then steps to every third char in the string</w:t>
      </w:r>
    </w:p>
    <w:p w14:paraId="7921702E" w14:textId="77777777" w:rsidR="007B6311" w:rsidRPr="007B6311" w:rsidRDefault="007B6311" w:rsidP="007B6311">
      <w:pPr>
        <w:pStyle w:val="NormalWeb"/>
        <w:shd w:val="clear" w:color="auto" w:fill="FFFFFF"/>
        <w:spacing w:before="300" w:beforeAutospacing="0" w:after="340" w:afterAutospacing="0"/>
        <w:jc w:val="both"/>
        <w:rPr>
          <w:rFonts w:ascii="Helvetica" w:hAnsi="Helvetica" w:cs="Helvetica"/>
          <w:color w:val="313131"/>
          <w:lang w:val="en-US"/>
        </w:rPr>
      </w:pPr>
      <w:r w:rsidRPr="007B6311">
        <w:rPr>
          <w:rFonts w:ascii="Helvetica" w:hAnsi="Helvetica" w:cs="Helvetica"/>
          <w:color w:val="313131"/>
          <w:lang w:val="en-US"/>
        </w:rPr>
        <w:t>the number </w:t>
      </w:r>
      <w:r w:rsidRPr="007B6311">
        <w:rPr>
          <w:rStyle w:val="Textoennegrita"/>
          <w:rFonts w:ascii="Helvetica" w:hAnsi="Helvetica" w:cs="Helvetica"/>
          <w:color w:val="313131"/>
          <w:lang w:val="en-US"/>
        </w:rPr>
        <w:t>2</w:t>
      </w:r>
      <w:r w:rsidRPr="007B6311">
        <w:rPr>
          <w:rFonts w:ascii="Helvetica" w:hAnsi="Helvetica" w:cs="Helvetica"/>
          <w:color w:val="313131"/>
          <w:lang w:val="en-US"/>
        </w:rPr>
        <w:t>, in the print statement below, represents the </w:t>
      </w:r>
      <w:r w:rsidRPr="007B6311">
        <w:rPr>
          <w:rStyle w:val="Textoennegrita"/>
          <w:rFonts w:ascii="Helvetica" w:hAnsi="Helvetica" w:cs="Helvetica"/>
          <w:color w:val="313131"/>
          <w:lang w:val="en-US"/>
        </w:rPr>
        <w:t>step</w:t>
      </w:r>
    </w:p>
    <w:p w14:paraId="12D98C99" w14:textId="77777777" w:rsidR="007B6311" w:rsidRPr="007B6311" w:rsidRDefault="007B6311" w:rsidP="007B6311">
      <w:pPr>
        <w:pStyle w:val="HTMLconformatoprevio"/>
        <w:shd w:val="clear" w:color="auto" w:fill="FFFFFF"/>
        <w:spacing w:before="240" w:after="240" w:line="336" w:lineRule="atLeast"/>
        <w:jc w:val="both"/>
        <w:rPr>
          <w:rStyle w:val="CdigoHTML"/>
          <w:color w:val="313131"/>
          <w:sz w:val="24"/>
          <w:szCs w:val="24"/>
          <w:lang w:val="en-US"/>
        </w:rPr>
      </w:pPr>
      <w:r w:rsidRPr="007B6311">
        <w:rPr>
          <w:rStyle w:val="CdigoHTML"/>
          <w:color w:val="313131"/>
          <w:sz w:val="24"/>
          <w:szCs w:val="24"/>
          <w:lang w:val="en-US"/>
        </w:rPr>
        <w:t>print(</w:t>
      </w:r>
      <w:proofErr w:type="spellStart"/>
      <w:r w:rsidRPr="007B6311">
        <w:rPr>
          <w:rStyle w:val="CdigoHTML"/>
          <w:color w:val="313131"/>
          <w:sz w:val="24"/>
          <w:szCs w:val="24"/>
          <w:lang w:val="en-US"/>
        </w:rPr>
        <w:t>long_word</w:t>
      </w:r>
      <w:proofErr w:type="spellEnd"/>
      <w:r w:rsidRPr="007B6311">
        <w:rPr>
          <w:rStyle w:val="CdigoHTML"/>
          <w:color w:val="313131"/>
          <w:sz w:val="24"/>
          <w:szCs w:val="24"/>
          <w:lang w:val="en-US"/>
        </w:rPr>
        <w:t>[::2])</w:t>
      </w:r>
    </w:p>
    <w:p w14:paraId="3EF39509" w14:textId="77777777" w:rsidR="007B6311" w:rsidRPr="007B6311" w:rsidRDefault="007B6311" w:rsidP="007B6311">
      <w:pPr>
        <w:pStyle w:val="Ttulo2"/>
        <w:shd w:val="clear" w:color="auto" w:fill="FFFFFF"/>
        <w:spacing w:before="0" w:beforeAutospacing="0" w:after="225" w:afterAutospacing="0" w:line="288" w:lineRule="atLeast"/>
        <w:jc w:val="both"/>
        <w:rPr>
          <w:rFonts w:ascii="Helvetica" w:hAnsi="Helvetica" w:cs="Helvetica"/>
          <w:b w:val="0"/>
          <w:bCs w:val="0"/>
          <w:color w:val="646464"/>
          <w:spacing w:val="15"/>
          <w:sz w:val="24"/>
          <w:szCs w:val="24"/>
          <w:lang w:val="en-US"/>
        </w:rPr>
      </w:pPr>
      <w:r w:rsidRPr="007B6311">
        <w:rPr>
          <w:rFonts w:ascii="Helvetica" w:hAnsi="Helvetica" w:cs="Helvetica"/>
          <w:b w:val="0"/>
          <w:bCs w:val="0"/>
          <w:color w:val="646464"/>
          <w:spacing w:val="15"/>
          <w:sz w:val="24"/>
          <w:szCs w:val="24"/>
          <w:lang w:val="en-US"/>
        </w:rPr>
        <w:t>Examples</w:t>
      </w:r>
    </w:p>
    <w:p w14:paraId="21A950BD" w14:textId="77777777" w:rsidR="007B6311" w:rsidRPr="007B6311" w:rsidRDefault="007B6311" w:rsidP="007B6311">
      <w:pPr>
        <w:pStyle w:val="HTMLconformatoprevio"/>
        <w:shd w:val="clear" w:color="auto" w:fill="FFFFFF"/>
        <w:spacing w:before="240" w:after="240" w:line="336" w:lineRule="atLeast"/>
        <w:jc w:val="both"/>
        <w:rPr>
          <w:rStyle w:val="CdigoHTML"/>
          <w:color w:val="313131"/>
          <w:sz w:val="24"/>
          <w:szCs w:val="24"/>
          <w:lang w:val="en-US"/>
        </w:rPr>
      </w:pPr>
      <w:r w:rsidRPr="007B6311">
        <w:rPr>
          <w:rStyle w:val="CdigoHTML"/>
          <w:color w:val="313131"/>
          <w:sz w:val="24"/>
          <w:szCs w:val="24"/>
          <w:lang w:val="en-US"/>
        </w:rPr>
        <w:t># [ ] review and run example</w:t>
      </w:r>
    </w:p>
    <w:p w14:paraId="778B2DA9" w14:textId="77777777" w:rsidR="007B6311" w:rsidRPr="007B6311" w:rsidRDefault="007B6311" w:rsidP="007B6311">
      <w:pPr>
        <w:pStyle w:val="HTMLconformatoprevio"/>
        <w:shd w:val="clear" w:color="auto" w:fill="FFFFFF"/>
        <w:spacing w:before="240" w:after="240" w:line="336" w:lineRule="atLeast"/>
        <w:jc w:val="both"/>
        <w:rPr>
          <w:rStyle w:val="CdigoHTML"/>
          <w:color w:val="313131"/>
          <w:sz w:val="24"/>
          <w:szCs w:val="24"/>
          <w:lang w:val="en-US"/>
        </w:rPr>
      </w:pPr>
      <w:proofErr w:type="spellStart"/>
      <w:r w:rsidRPr="007B6311">
        <w:rPr>
          <w:rStyle w:val="CdigoHTML"/>
          <w:color w:val="313131"/>
          <w:sz w:val="24"/>
          <w:szCs w:val="24"/>
          <w:lang w:val="en-US"/>
        </w:rPr>
        <w:t>student_name</w:t>
      </w:r>
      <w:proofErr w:type="spellEnd"/>
      <w:r w:rsidRPr="007B6311">
        <w:rPr>
          <w:rStyle w:val="CdigoHTML"/>
          <w:color w:val="313131"/>
          <w:sz w:val="24"/>
          <w:szCs w:val="24"/>
          <w:lang w:val="en-US"/>
        </w:rPr>
        <w:t xml:space="preserve"> = "Colette"</w:t>
      </w:r>
    </w:p>
    <w:p w14:paraId="3163A5C8" w14:textId="77777777" w:rsidR="007B6311" w:rsidRPr="007B6311" w:rsidRDefault="007B6311" w:rsidP="007B6311">
      <w:pPr>
        <w:pStyle w:val="HTMLconformatoprevio"/>
        <w:shd w:val="clear" w:color="auto" w:fill="FFFFFF"/>
        <w:spacing w:before="240" w:after="240" w:line="336" w:lineRule="atLeast"/>
        <w:jc w:val="both"/>
        <w:rPr>
          <w:rStyle w:val="CdigoHTML"/>
          <w:color w:val="313131"/>
          <w:sz w:val="24"/>
          <w:szCs w:val="24"/>
          <w:lang w:val="en-US"/>
        </w:rPr>
      </w:pPr>
      <w:r w:rsidRPr="007B6311">
        <w:rPr>
          <w:rStyle w:val="CdigoHTML"/>
          <w:color w:val="313131"/>
          <w:sz w:val="24"/>
          <w:szCs w:val="24"/>
          <w:lang w:val="en-US"/>
        </w:rPr>
        <w:t># return all</w:t>
      </w:r>
    </w:p>
    <w:p w14:paraId="56DBA705" w14:textId="77777777" w:rsidR="007B6311" w:rsidRPr="007B6311" w:rsidRDefault="007B6311" w:rsidP="007B6311">
      <w:pPr>
        <w:pStyle w:val="HTMLconformatoprevio"/>
        <w:shd w:val="clear" w:color="auto" w:fill="FFFFFF"/>
        <w:spacing w:before="240" w:after="240" w:line="336" w:lineRule="atLeast"/>
        <w:jc w:val="both"/>
        <w:rPr>
          <w:rStyle w:val="CdigoHTML"/>
          <w:color w:val="313131"/>
          <w:sz w:val="24"/>
          <w:szCs w:val="24"/>
          <w:lang w:val="en-US"/>
        </w:rPr>
      </w:pPr>
      <w:r w:rsidRPr="007B6311">
        <w:rPr>
          <w:rStyle w:val="CdigoHTML"/>
          <w:color w:val="313131"/>
          <w:sz w:val="24"/>
          <w:szCs w:val="24"/>
          <w:lang w:val="en-US"/>
        </w:rPr>
        <w:t>print(</w:t>
      </w:r>
      <w:proofErr w:type="spellStart"/>
      <w:r w:rsidRPr="007B6311">
        <w:rPr>
          <w:rStyle w:val="CdigoHTML"/>
          <w:color w:val="313131"/>
          <w:sz w:val="24"/>
          <w:szCs w:val="24"/>
          <w:lang w:val="en-US"/>
        </w:rPr>
        <w:t>student_name</w:t>
      </w:r>
      <w:proofErr w:type="spellEnd"/>
      <w:r w:rsidRPr="007B6311">
        <w:rPr>
          <w:rStyle w:val="CdigoHTML"/>
          <w:color w:val="313131"/>
          <w:sz w:val="24"/>
          <w:szCs w:val="24"/>
          <w:lang w:val="en-US"/>
        </w:rPr>
        <w:t>[:])</w:t>
      </w:r>
    </w:p>
    <w:p w14:paraId="43A361F4" w14:textId="77777777" w:rsidR="007B6311" w:rsidRPr="007B6311" w:rsidRDefault="007B6311" w:rsidP="007B6311">
      <w:pPr>
        <w:pStyle w:val="HTMLconformatoprevio"/>
        <w:shd w:val="clear" w:color="auto" w:fill="FFFFFF"/>
        <w:spacing w:before="240" w:after="240" w:line="336" w:lineRule="atLeast"/>
        <w:jc w:val="both"/>
        <w:rPr>
          <w:rStyle w:val="CdigoHTML"/>
          <w:color w:val="313131"/>
          <w:sz w:val="24"/>
          <w:szCs w:val="24"/>
          <w:lang w:val="en-US"/>
        </w:rPr>
      </w:pPr>
      <w:r w:rsidRPr="007B6311">
        <w:rPr>
          <w:rStyle w:val="CdigoHTML"/>
          <w:color w:val="313131"/>
          <w:sz w:val="24"/>
          <w:szCs w:val="24"/>
          <w:lang w:val="en-US"/>
        </w:rPr>
        <w:t># [ ] review and run example</w:t>
      </w:r>
    </w:p>
    <w:p w14:paraId="6DF1A022" w14:textId="77777777" w:rsidR="007B6311" w:rsidRPr="007B6311" w:rsidRDefault="007B6311" w:rsidP="007B6311">
      <w:pPr>
        <w:pStyle w:val="HTMLconformatoprevio"/>
        <w:shd w:val="clear" w:color="auto" w:fill="FFFFFF"/>
        <w:spacing w:before="240" w:after="240" w:line="336" w:lineRule="atLeast"/>
        <w:jc w:val="both"/>
        <w:rPr>
          <w:rStyle w:val="CdigoHTML"/>
          <w:color w:val="313131"/>
          <w:sz w:val="24"/>
          <w:szCs w:val="24"/>
          <w:lang w:val="en-US"/>
        </w:rPr>
      </w:pPr>
      <w:proofErr w:type="spellStart"/>
      <w:r w:rsidRPr="007B6311">
        <w:rPr>
          <w:rStyle w:val="CdigoHTML"/>
          <w:color w:val="313131"/>
          <w:sz w:val="24"/>
          <w:szCs w:val="24"/>
          <w:lang w:val="en-US"/>
        </w:rPr>
        <w:t>student_name</w:t>
      </w:r>
      <w:proofErr w:type="spellEnd"/>
      <w:r w:rsidRPr="007B6311">
        <w:rPr>
          <w:rStyle w:val="CdigoHTML"/>
          <w:color w:val="313131"/>
          <w:sz w:val="24"/>
          <w:szCs w:val="24"/>
          <w:lang w:val="en-US"/>
        </w:rPr>
        <w:t xml:space="preserve"> = "Colette"</w:t>
      </w:r>
    </w:p>
    <w:p w14:paraId="69993807" w14:textId="77777777" w:rsidR="007B6311" w:rsidRPr="006C30DC" w:rsidRDefault="007B6311" w:rsidP="007B6311">
      <w:pPr>
        <w:pStyle w:val="HTMLconformatoprevio"/>
        <w:shd w:val="clear" w:color="auto" w:fill="FFFFFF"/>
        <w:spacing w:before="240" w:after="240" w:line="336" w:lineRule="atLeast"/>
        <w:jc w:val="both"/>
        <w:rPr>
          <w:rStyle w:val="CdigoHTML"/>
          <w:color w:val="313131"/>
          <w:sz w:val="24"/>
          <w:szCs w:val="24"/>
          <w:lang w:val="en-US"/>
        </w:rPr>
      </w:pPr>
      <w:r w:rsidRPr="006C30DC">
        <w:rPr>
          <w:rStyle w:val="CdigoHTML"/>
          <w:color w:val="313131"/>
          <w:sz w:val="24"/>
          <w:szCs w:val="24"/>
          <w:lang w:val="en-US"/>
        </w:rPr>
        <w:t># return every other</w:t>
      </w:r>
    </w:p>
    <w:p w14:paraId="3607522A" w14:textId="77777777" w:rsidR="007B6311" w:rsidRPr="007B6311" w:rsidRDefault="007B6311" w:rsidP="007B6311">
      <w:pPr>
        <w:pStyle w:val="HTMLconformatoprevio"/>
        <w:shd w:val="clear" w:color="auto" w:fill="FFFFFF"/>
        <w:spacing w:before="240" w:after="240" w:line="336" w:lineRule="atLeast"/>
        <w:jc w:val="both"/>
        <w:rPr>
          <w:rStyle w:val="CdigoHTML"/>
          <w:color w:val="313131"/>
          <w:sz w:val="24"/>
          <w:szCs w:val="24"/>
          <w:lang w:val="en-US"/>
        </w:rPr>
      </w:pPr>
      <w:r w:rsidRPr="007B6311">
        <w:rPr>
          <w:rStyle w:val="CdigoHTML"/>
          <w:color w:val="313131"/>
          <w:sz w:val="24"/>
          <w:szCs w:val="24"/>
          <w:lang w:val="en-US"/>
        </w:rPr>
        <w:t>print(</w:t>
      </w:r>
      <w:proofErr w:type="spellStart"/>
      <w:r w:rsidRPr="007B6311">
        <w:rPr>
          <w:rStyle w:val="CdigoHTML"/>
          <w:color w:val="313131"/>
          <w:sz w:val="24"/>
          <w:szCs w:val="24"/>
          <w:lang w:val="en-US"/>
        </w:rPr>
        <w:t>student_name</w:t>
      </w:r>
      <w:proofErr w:type="spellEnd"/>
      <w:r w:rsidRPr="007B6311">
        <w:rPr>
          <w:rStyle w:val="CdigoHTML"/>
          <w:color w:val="313131"/>
          <w:sz w:val="24"/>
          <w:szCs w:val="24"/>
          <w:lang w:val="en-US"/>
        </w:rPr>
        <w:t>[::2])</w:t>
      </w:r>
    </w:p>
    <w:p w14:paraId="51E7E521" w14:textId="77777777" w:rsidR="007B6311" w:rsidRPr="007B6311" w:rsidRDefault="007B6311" w:rsidP="007B6311">
      <w:pPr>
        <w:pStyle w:val="HTMLconformatoprevio"/>
        <w:shd w:val="clear" w:color="auto" w:fill="FFFFFF"/>
        <w:spacing w:before="240" w:after="240" w:line="336" w:lineRule="atLeast"/>
        <w:jc w:val="both"/>
        <w:rPr>
          <w:rStyle w:val="CdigoHTML"/>
          <w:color w:val="313131"/>
          <w:sz w:val="24"/>
          <w:szCs w:val="24"/>
          <w:lang w:val="en-US"/>
        </w:rPr>
      </w:pPr>
      <w:r w:rsidRPr="007B6311">
        <w:rPr>
          <w:rStyle w:val="CdigoHTML"/>
          <w:color w:val="313131"/>
          <w:sz w:val="24"/>
          <w:szCs w:val="24"/>
          <w:lang w:val="en-US"/>
        </w:rPr>
        <w:t># [ ] review and run example</w:t>
      </w:r>
    </w:p>
    <w:p w14:paraId="484E14F4" w14:textId="77777777" w:rsidR="007B6311" w:rsidRPr="007B6311" w:rsidRDefault="007B6311" w:rsidP="007B6311">
      <w:pPr>
        <w:pStyle w:val="HTMLconformatoprevio"/>
        <w:shd w:val="clear" w:color="auto" w:fill="FFFFFF"/>
        <w:spacing w:before="240" w:after="240" w:line="336" w:lineRule="atLeast"/>
        <w:jc w:val="both"/>
        <w:rPr>
          <w:rStyle w:val="CdigoHTML"/>
          <w:color w:val="313131"/>
          <w:sz w:val="24"/>
          <w:szCs w:val="24"/>
          <w:lang w:val="en-US"/>
        </w:rPr>
      </w:pPr>
      <w:proofErr w:type="spellStart"/>
      <w:r w:rsidRPr="007B6311">
        <w:rPr>
          <w:rStyle w:val="CdigoHTML"/>
          <w:color w:val="313131"/>
          <w:sz w:val="24"/>
          <w:szCs w:val="24"/>
          <w:lang w:val="en-US"/>
        </w:rPr>
        <w:t>student_name</w:t>
      </w:r>
      <w:proofErr w:type="spellEnd"/>
      <w:r w:rsidRPr="007B6311">
        <w:rPr>
          <w:rStyle w:val="CdigoHTML"/>
          <w:color w:val="313131"/>
          <w:sz w:val="24"/>
          <w:szCs w:val="24"/>
          <w:lang w:val="en-US"/>
        </w:rPr>
        <w:t xml:space="preserve"> = "Colette"</w:t>
      </w:r>
    </w:p>
    <w:p w14:paraId="7686B90B" w14:textId="77777777" w:rsidR="007B6311" w:rsidRPr="007B6311" w:rsidRDefault="007B6311" w:rsidP="007B6311">
      <w:pPr>
        <w:pStyle w:val="HTMLconformatoprevio"/>
        <w:shd w:val="clear" w:color="auto" w:fill="FFFFFF"/>
        <w:spacing w:before="240" w:after="240" w:line="336" w:lineRule="atLeast"/>
        <w:jc w:val="both"/>
        <w:rPr>
          <w:rStyle w:val="CdigoHTML"/>
          <w:color w:val="313131"/>
          <w:sz w:val="24"/>
          <w:szCs w:val="24"/>
          <w:lang w:val="en-US"/>
        </w:rPr>
      </w:pPr>
      <w:r w:rsidRPr="007B6311">
        <w:rPr>
          <w:rStyle w:val="CdigoHTML"/>
          <w:color w:val="313131"/>
          <w:sz w:val="24"/>
          <w:szCs w:val="24"/>
          <w:lang w:val="en-US"/>
        </w:rPr>
        <w:t># return every third, starting at 2nd character</w:t>
      </w:r>
    </w:p>
    <w:p w14:paraId="2975C41F" w14:textId="77777777" w:rsidR="007B6311" w:rsidRPr="007B6311" w:rsidRDefault="007B6311" w:rsidP="007B6311">
      <w:pPr>
        <w:pStyle w:val="HTMLconformatoprevio"/>
        <w:shd w:val="clear" w:color="auto" w:fill="FFFFFF"/>
        <w:spacing w:before="240" w:after="240" w:line="336" w:lineRule="atLeast"/>
        <w:jc w:val="both"/>
        <w:rPr>
          <w:rStyle w:val="CdigoHTML"/>
          <w:color w:val="313131"/>
          <w:sz w:val="24"/>
          <w:szCs w:val="24"/>
          <w:lang w:val="en-US"/>
        </w:rPr>
      </w:pPr>
      <w:r w:rsidRPr="007B6311">
        <w:rPr>
          <w:rStyle w:val="CdigoHTML"/>
          <w:color w:val="313131"/>
          <w:sz w:val="24"/>
          <w:szCs w:val="24"/>
          <w:lang w:val="en-US"/>
        </w:rPr>
        <w:t>print(</w:t>
      </w:r>
      <w:proofErr w:type="spellStart"/>
      <w:r w:rsidRPr="007B6311">
        <w:rPr>
          <w:rStyle w:val="CdigoHTML"/>
          <w:color w:val="313131"/>
          <w:sz w:val="24"/>
          <w:szCs w:val="24"/>
          <w:lang w:val="en-US"/>
        </w:rPr>
        <w:t>student_name</w:t>
      </w:r>
      <w:proofErr w:type="spellEnd"/>
      <w:r w:rsidRPr="007B6311">
        <w:rPr>
          <w:rStyle w:val="CdigoHTML"/>
          <w:color w:val="313131"/>
          <w:sz w:val="24"/>
          <w:szCs w:val="24"/>
          <w:lang w:val="en-US"/>
        </w:rPr>
        <w:t>[1::2])</w:t>
      </w:r>
    </w:p>
    <w:p w14:paraId="25F1AD1C" w14:textId="77777777" w:rsidR="007B6311" w:rsidRPr="007B6311" w:rsidRDefault="007B6311" w:rsidP="007B6311">
      <w:pPr>
        <w:pStyle w:val="HTMLconformatoprevio"/>
        <w:shd w:val="clear" w:color="auto" w:fill="FFFFFF"/>
        <w:spacing w:before="240" w:after="240" w:line="336" w:lineRule="atLeast"/>
        <w:jc w:val="both"/>
        <w:rPr>
          <w:rStyle w:val="CdigoHTML"/>
          <w:color w:val="313131"/>
          <w:sz w:val="24"/>
          <w:szCs w:val="24"/>
          <w:lang w:val="en-US"/>
        </w:rPr>
      </w:pPr>
      <w:r w:rsidRPr="007B6311">
        <w:rPr>
          <w:rStyle w:val="CdigoHTML"/>
          <w:color w:val="313131"/>
          <w:sz w:val="24"/>
          <w:szCs w:val="24"/>
          <w:lang w:val="en-US"/>
        </w:rPr>
        <w:t># [ ] review and run example</w:t>
      </w:r>
    </w:p>
    <w:p w14:paraId="438AC877" w14:textId="77777777" w:rsidR="007B6311" w:rsidRPr="007B6311" w:rsidRDefault="007B6311" w:rsidP="007B6311">
      <w:pPr>
        <w:pStyle w:val="HTMLconformatoprevio"/>
        <w:shd w:val="clear" w:color="auto" w:fill="FFFFFF"/>
        <w:spacing w:before="240" w:after="240" w:line="336" w:lineRule="atLeast"/>
        <w:jc w:val="both"/>
        <w:rPr>
          <w:rStyle w:val="CdigoHTML"/>
          <w:color w:val="313131"/>
          <w:sz w:val="24"/>
          <w:szCs w:val="24"/>
          <w:lang w:val="en-US"/>
        </w:rPr>
      </w:pPr>
      <w:proofErr w:type="spellStart"/>
      <w:r w:rsidRPr="007B6311">
        <w:rPr>
          <w:rStyle w:val="CdigoHTML"/>
          <w:color w:val="313131"/>
          <w:sz w:val="24"/>
          <w:szCs w:val="24"/>
          <w:lang w:val="en-US"/>
        </w:rPr>
        <w:t>long_word</w:t>
      </w:r>
      <w:proofErr w:type="spellEnd"/>
      <w:r w:rsidRPr="007B6311">
        <w:rPr>
          <w:rStyle w:val="CdigoHTML"/>
          <w:color w:val="313131"/>
          <w:sz w:val="24"/>
          <w:szCs w:val="24"/>
          <w:lang w:val="en-US"/>
        </w:rPr>
        <w:t xml:space="preserve"> = "Consequences"</w:t>
      </w:r>
    </w:p>
    <w:p w14:paraId="3E394709" w14:textId="77777777" w:rsidR="007B6311" w:rsidRPr="007B6311" w:rsidRDefault="007B6311" w:rsidP="007B6311">
      <w:pPr>
        <w:pStyle w:val="HTMLconformatoprevio"/>
        <w:shd w:val="clear" w:color="auto" w:fill="FFFFFF"/>
        <w:spacing w:before="240" w:after="240" w:line="336" w:lineRule="atLeast"/>
        <w:jc w:val="both"/>
        <w:rPr>
          <w:rStyle w:val="CdigoHTML"/>
          <w:color w:val="313131"/>
          <w:sz w:val="24"/>
          <w:szCs w:val="24"/>
          <w:lang w:val="en-US"/>
        </w:rPr>
      </w:pPr>
      <w:r w:rsidRPr="007B6311">
        <w:rPr>
          <w:rStyle w:val="CdigoHTML"/>
          <w:color w:val="313131"/>
          <w:sz w:val="24"/>
          <w:szCs w:val="24"/>
          <w:lang w:val="en-US"/>
        </w:rPr>
        <w:t># starting at 2nd char (index 1) to 9th character, return every other character</w:t>
      </w:r>
    </w:p>
    <w:p w14:paraId="3666FAE3" w14:textId="77777777" w:rsidR="007B6311" w:rsidRPr="007B6311" w:rsidRDefault="007B6311" w:rsidP="007B6311">
      <w:pPr>
        <w:pStyle w:val="HTMLconformatoprevio"/>
        <w:shd w:val="clear" w:color="auto" w:fill="FFFFFF"/>
        <w:spacing w:before="240" w:after="240" w:line="336" w:lineRule="atLeast"/>
        <w:jc w:val="both"/>
        <w:rPr>
          <w:rStyle w:val="CdigoHTML"/>
          <w:color w:val="313131"/>
          <w:sz w:val="24"/>
          <w:szCs w:val="24"/>
          <w:lang w:val="en-US"/>
        </w:rPr>
      </w:pPr>
      <w:r w:rsidRPr="007B6311">
        <w:rPr>
          <w:rStyle w:val="CdigoHTML"/>
          <w:color w:val="313131"/>
          <w:sz w:val="24"/>
          <w:szCs w:val="24"/>
          <w:lang w:val="en-US"/>
        </w:rPr>
        <w:t>print(</w:t>
      </w:r>
      <w:proofErr w:type="spellStart"/>
      <w:r w:rsidRPr="007B6311">
        <w:rPr>
          <w:rStyle w:val="CdigoHTML"/>
          <w:color w:val="313131"/>
          <w:sz w:val="24"/>
          <w:szCs w:val="24"/>
          <w:lang w:val="en-US"/>
        </w:rPr>
        <w:t>long_word</w:t>
      </w:r>
      <w:proofErr w:type="spellEnd"/>
      <w:r w:rsidRPr="007B6311">
        <w:rPr>
          <w:rStyle w:val="CdigoHTML"/>
          <w:color w:val="313131"/>
          <w:sz w:val="24"/>
          <w:szCs w:val="24"/>
          <w:lang w:val="en-US"/>
        </w:rPr>
        <w:t>[1:9:2])</w:t>
      </w:r>
    </w:p>
    <w:p w14:paraId="6B820B78" w14:textId="77777777" w:rsidR="000F5541" w:rsidRDefault="000F5541" w:rsidP="007B6311">
      <w:pPr>
        <w:pStyle w:val="Ttulo2"/>
        <w:shd w:val="clear" w:color="auto" w:fill="FFFFFF"/>
        <w:spacing w:before="0" w:beforeAutospacing="0" w:after="225" w:afterAutospacing="0" w:line="288" w:lineRule="atLeast"/>
        <w:jc w:val="both"/>
        <w:rPr>
          <w:rFonts w:ascii="Helvetica" w:hAnsi="Helvetica" w:cs="Helvetica"/>
          <w:b w:val="0"/>
          <w:bCs w:val="0"/>
          <w:color w:val="646464"/>
          <w:spacing w:val="15"/>
          <w:sz w:val="24"/>
          <w:szCs w:val="24"/>
          <w:lang w:val="en-US"/>
        </w:rPr>
      </w:pPr>
    </w:p>
    <w:p w14:paraId="2F1633CA" w14:textId="77777777" w:rsidR="000F5541" w:rsidRDefault="000F5541" w:rsidP="007B6311">
      <w:pPr>
        <w:pStyle w:val="Ttulo2"/>
        <w:shd w:val="clear" w:color="auto" w:fill="FFFFFF"/>
        <w:spacing w:before="0" w:beforeAutospacing="0" w:after="225" w:afterAutospacing="0" w:line="288" w:lineRule="atLeast"/>
        <w:jc w:val="both"/>
        <w:rPr>
          <w:rFonts w:ascii="Helvetica" w:hAnsi="Helvetica" w:cs="Helvetica"/>
          <w:b w:val="0"/>
          <w:bCs w:val="0"/>
          <w:color w:val="646464"/>
          <w:spacing w:val="15"/>
          <w:sz w:val="24"/>
          <w:szCs w:val="24"/>
          <w:lang w:val="en-US"/>
        </w:rPr>
      </w:pPr>
    </w:p>
    <w:p w14:paraId="4649CE97" w14:textId="77777777" w:rsidR="000F5541" w:rsidRDefault="000F5541" w:rsidP="007B6311">
      <w:pPr>
        <w:pStyle w:val="Ttulo2"/>
        <w:shd w:val="clear" w:color="auto" w:fill="FFFFFF"/>
        <w:spacing w:before="0" w:beforeAutospacing="0" w:after="225" w:afterAutospacing="0" w:line="288" w:lineRule="atLeast"/>
        <w:jc w:val="both"/>
        <w:rPr>
          <w:rFonts w:ascii="Helvetica" w:hAnsi="Helvetica" w:cs="Helvetica"/>
          <w:b w:val="0"/>
          <w:bCs w:val="0"/>
          <w:color w:val="646464"/>
          <w:spacing w:val="15"/>
          <w:sz w:val="24"/>
          <w:szCs w:val="24"/>
          <w:lang w:val="en-US"/>
        </w:rPr>
      </w:pPr>
    </w:p>
    <w:p w14:paraId="27B3AF68" w14:textId="01CD913F" w:rsidR="007B6311" w:rsidRPr="007B6311" w:rsidRDefault="007B6311" w:rsidP="007B6311">
      <w:pPr>
        <w:pStyle w:val="Ttulo2"/>
        <w:shd w:val="clear" w:color="auto" w:fill="FFFFFF"/>
        <w:spacing w:before="0" w:beforeAutospacing="0" w:after="225" w:afterAutospacing="0" w:line="288" w:lineRule="atLeast"/>
        <w:jc w:val="both"/>
        <w:rPr>
          <w:rFonts w:ascii="Helvetica" w:hAnsi="Helvetica" w:cs="Helvetica"/>
          <w:b w:val="0"/>
          <w:bCs w:val="0"/>
          <w:color w:val="646464"/>
          <w:spacing w:val="15"/>
          <w:sz w:val="24"/>
          <w:szCs w:val="24"/>
          <w:lang w:val="en-US"/>
        </w:rPr>
      </w:pPr>
      <w:r w:rsidRPr="007B6311">
        <w:rPr>
          <w:rFonts w:ascii="Helvetica" w:hAnsi="Helvetica" w:cs="Helvetica"/>
          <w:b w:val="0"/>
          <w:bCs w:val="0"/>
          <w:color w:val="646464"/>
          <w:spacing w:val="15"/>
          <w:sz w:val="24"/>
          <w:szCs w:val="24"/>
          <w:lang w:val="en-US"/>
        </w:rPr>
        <w:lastRenderedPageBreak/>
        <w:t>Task 4</w:t>
      </w:r>
    </w:p>
    <w:p w14:paraId="335CF390" w14:textId="77777777" w:rsidR="007B6311" w:rsidRPr="007B6311" w:rsidRDefault="007B6311" w:rsidP="007B6311">
      <w:pPr>
        <w:pStyle w:val="HTMLconformatoprevio"/>
        <w:shd w:val="clear" w:color="auto" w:fill="FFFFFF"/>
        <w:spacing w:before="240" w:after="240" w:line="336" w:lineRule="atLeast"/>
        <w:jc w:val="both"/>
        <w:rPr>
          <w:rStyle w:val="CdigoHTML"/>
          <w:color w:val="313131"/>
          <w:sz w:val="24"/>
          <w:szCs w:val="24"/>
          <w:lang w:val="en-US"/>
        </w:rPr>
      </w:pPr>
      <w:r w:rsidRPr="007B6311">
        <w:rPr>
          <w:rStyle w:val="CdigoHTML"/>
          <w:color w:val="313131"/>
          <w:sz w:val="24"/>
          <w:szCs w:val="24"/>
          <w:lang w:val="en-US"/>
        </w:rPr>
        <w:t xml:space="preserve"># [ ] print the 1st and every 3rd letter of </w:t>
      </w:r>
      <w:proofErr w:type="spellStart"/>
      <w:r w:rsidRPr="007B6311">
        <w:rPr>
          <w:rStyle w:val="CdigoHTML"/>
          <w:color w:val="313131"/>
          <w:sz w:val="24"/>
          <w:szCs w:val="24"/>
          <w:lang w:val="en-US"/>
        </w:rPr>
        <w:t>long_word</w:t>
      </w:r>
      <w:proofErr w:type="spellEnd"/>
    </w:p>
    <w:p w14:paraId="0FF8996E" w14:textId="77777777" w:rsidR="007B6311" w:rsidRPr="007B6311" w:rsidRDefault="007B6311" w:rsidP="007B6311">
      <w:pPr>
        <w:pStyle w:val="HTMLconformatoprevio"/>
        <w:shd w:val="clear" w:color="auto" w:fill="FFFFFF"/>
        <w:spacing w:before="240" w:after="240" w:line="336" w:lineRule="atLeast"/>
        <w:jc w:val="both"/>
        <w:rPr>
          <w:rStyle w:val="CdigoHTML"/>
          <w:color w:val="313131"/>
          <w:sz w:val="24"/>
          <w:szCs w:val="24"/>
          <w:lang w:val="en-US"/>
        </w:rPr>
      </w:pPr>
      <w:proofErr w:type="spellStart"/>
      <w:r w:rsidRPr="007B6311">
        <w:rPr>
          <w:rStyle w:val="CdigoHTML"/>
          <w:color w:val="313131"/>
          <w:sz w:val="24"/>
          <w:szCs w:val="24"/>
          <w:lang w:val="en-US"/>
        </w:rPr>
        <w:t>long_word</w:t>
      </w:r>
      <w:proofErr w:type="spellEnd"/>
      <w:r w:rsidRPr="007B6311">
        <w:rPr>
          <w:rStyle w:val="CdigoHTML"/>
          <w:color w:val="313131"/>
          <w:sz w:val="24"/>
          <w:szCs w:val="24"/>
          <w:lang w:val="en-US"/>
        </w:rPr>
        <w:t xml:space="preserve"> = "Acknowledgement"</w:t>
      </w:r>
    </w:p>
    <w:p w14:paraId="4F22DAB1" w14:textId="77777777" w:rsidR="007B6311" w:rsidRPr="007B6311" w:rsidRDefault="007B6311" w:rsidP="007B6311">
      <w:pPr>
        <w:pStyle w:val="HTMLconformatoprevio"/>
        <w:shd w:val="clear" w:color="auto" w:fill="FFFFFF"/>
        <w:spacing w:before="240" w:after="240" w:line="336" w:lineRule="atLeast"/>
        <w:jc w:val="both"/>
        <w:rPr>
          <w:rStyle w:val="CdigoHTML"/>
          <w:color w:val="313131"/>
          <w:sz w:val="24"/>
          <w:szCs w:val="24"/>
          <w:lang w:val="en-US"/>
        </w:rPr>
      </w:pPr>
      <w:r w:rsidRPr="007B6311">
        <w:rPr>
          <w:rStyle w:val="CdigoHTML"/>
          <w:color w:val="313131"/>
          <w:sz w:val="24"/>
          <w:szCs w:val="24"/>
          <w:lang w:val="en-US"/>
        </w:rPr>
        <w:t xml:space="preserve"># [ ] print every other character of </w:t>
      </w:r>
      <w:proofErr w:type="spellStart"/>
      <w:r w:rsidRPr="007B6311">
        <w:rPr>
          <w:rStyle w:val="CdigoHTML"/>
          <w:color w:val="313131"/>
          <w:sz w:val="24"/>
          <w:szCs w:val="24"/>
          <w:lang w:val="en-US"/>
        </w:rPr>
        <w:t>long_word</w:t>
      </w:r>
      <w:proofErr w:type="spellEnd"/>
      <w:r w:rsidRPr="007B6311">
        <w:rPr>
          <w:rStyle w:val="CdigoHTML"/>
          <w:color w:val="313131"/>
          <w:sz w:val="24"/>
          <w:szCs w:val="24"/>
          <w:lang w:val="en-US"/>
        </w:rPr>
        <w:t xml:space="preserve"> starting at the 3rd character</w:t>
      </w:r>
    </w:p>
    <w:p w14:paraId="072C87F4" w14:textId="77777777" w:rsidR="007B6311" w:rsidRPr="007B6311" w:rsidRDefault="007B6311" w:rsidP="007B6311">
      <w:pPr>
        <w:pStyle w:val="HTMLconformatoprevio"/>
        <w:shd w:val="clear" w:color="auto" w:fill="FFFFFF"/>
        <w:spacing w:before="240" w:after="240" w:line="336" w:lineRule="atLeast"/>
        <w:jc w:val="both"/>
        <w:rPr>
          <w:rStyle w:val="CdigoHTML"/>
          <w:color w:val="313131"/>
          <w:sz w:val="24"/>
          <w:szCs w:val="24"/>
          <w:lang w:val="en-US"/>
        </w:rPr>
      </w:pPr>
      <w:proofErr w:type="spellStart"/>
      <w:r w:rsidRPr="007B6311">
        <w:rPr>
          <w:rStyle w:val="CdigoHTML"/>
          <w:color w:val="313131"/>
          <w:sz w:val="24"/>
          <w:szCs w:val="24"/>
          <w:lang w:val="en-US"/>
        </w:rPr>
        <w:t>long_word</w:t>
      </w:r>
      <w:proofErr w:type="spellEnd"/>
      <w:r w:rsidRPr="007B6311">
        <w:rPr>
          <w:rStyle w:val="CdigoHTML"/>
          <w:color w:val="313131"/>
          <w:sz w:val="24"/>
          <w:szCs w:val="24"/>
          <w:lang w:val="en-US"/>
        </w:rPr>
        <w:t xml:space="preserve"> = "Acknowledgement"</w:t>
      </w:r>
    </w:p>
    <w:p w14:paraId="52685256" w14:textId="77777777" w:rsidR="007B6311" w:rsidRPr="007B6311" w:rsidRDefault="007B6311" w:rsidP="007B6311">
      <w:pPr>
        <w:pStyle w:val="HTMLconformatoprevio"/>
        <w:shd w:val="clear" w:color="auto" w:fill="FFFFFF"/>
        <w:spacing w:before="240" w:after="240" w:line="336" w:lineRule="atLeast"/>
        <w:jc w:val="both"/>
        <w:rPr>
          <w:color w:val="313131"/>
          <w:sz w:val="24"/>
          <w:szCs w:val="24"/>
          <w:lang w:val="en-US"/>
        </w:rPr>
      </w:pPr>
      <w:r w:rsidRPr="007B6311">
        <w:rPr>
          <w:rStyle w:val="CdigoHTML"/>
          <w:color w:val="313131"/>
          <w:sz w:val="24"/>
          <w:szCs w:val="24"/>
          <w:lang w:val="en-US"/>
        </w:rPr>
        <w:t>print(</w:t>
      </w:r>
      <w:proofErr w:type="spellStart"/>
      <w:r w:rsidRPr="007B6311">
        <w:rPr>
          <w:rStyle w:val="CdigoHTML"/>
          <w:color w:val="313131"/>
          <w:sz w:val="24"/>
          <w:szCs w:val="24"/>
          <w:lang w:val="en-US"/>
        </w:rPr>
        <w:t>long_word</w:t>
      </w:r>
      <w:proofErr w:type="spellEnd"/>
      <w:r w:rsidRPr="007B6311">
        <w:rPr>
          <w:rStyle w:val="CdigoHTML"/>
          <w:color w:val="313131"/>
          <w:sz w:val="24"/>
          <w:szCs w:val="24"/>
          <w:lang w:val="en-US"/>
        </w:rPr>
        <w:t>[2::2])</w:t>
      </w:r>
    </w:p>
    <w:p w14:paraId="1FE76FFB" w14:textId="6B515D43" w:rsidR="00D70359" w:rsidRDefault="000F5541" w:rsidP="00050E84">
      <w:pPr>
        <w:jc w:val="both"/>
        <w:rPr>
          <w:sz w:val="24"/>
          <w:szCs w:val="24"/>
          <w:lang w:val="en-US"/>
        </w:rPr>
      </w:pPr>
      <w:r>
        <w:rPr>
          <w:noProof/>
          <w:sz w:val="24"/>
          <w:szCs w:val="24"/>
          <w:lang w:val="en-US"/>
        </w:rPr>
        <w:drawing>
          <wp:inline distT="0" distB="0" distL="0" distR="0" wp14:anchorId="3A32AFC3" wp14:editId="5D86A504">
            <wp:extent cx="6395017" cy="2345635"/>
            <wp:effectExtent l="0" t="0" r="635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428388" cy="2357875"/>
                    </a:xfrm>
                    <a:prstGeom prst="rect">
                      <a:avLst/>
                    </a:prstGeom>
                    <a:noFill/>
                    <a:ln>
                      <a:noFill/>
                    </a:ln>
                  </pic:spPr>
                </pic:pic>
              </a:graphicData>
            </a:graphic>
          </wp:inline>
        </w:drawing>
      </w:r>
    </w:p>
    <w:p w14:paraId="73CFFC67" w14:textId="0D12EF43" w:rsidR="00B93F3F" w:rsidRDefault="00B93F3F" w:rsidP="00050E84">
      <w:pPr>
        <w:jc w:val="both"/>
        <w:rPr>
          <w:sz w:val="24"/>
          <w:szCs w:val="24"/>
          <w:lang w:val="en-US"/>
        </w:rPr>
      </w:pPr>
    </w:p>
    <w:p w14:paraId="2A7189EC" w14:textId="77777777" w:rsidR="00B93F3F" w:rsidRDefault="00B93F3F" w:rsidP="00050E84">
      <w:pPr>
        <w:jc w:val="both"/>
        <w:rPr>
          <w:sz w:val="24"/>
          <w:szCs w:val="24"/>
          <w:lang w:val="en-US"/>
        </w:rPr>
      </w:pPr>
    </w:p>
    <w:p w14:paraId="38B7FAA7" w14:textId="4BB28482" w:rsidR="00D70359" w:rsidRDefault="00D70359" w:rsidP="00050E84">
      <w:pPr>
        <w:jc w:val="both"/>
        <w:rPr>
          <w:sz w:val="24"/>
          <w:szCs w:val="24"/>
          <w:lang w:val="en-US"/>
        </w:rPr>
      </w:pPr>
    </w:p>
    <w:p w14:paraId="1A924253" w14:textId="78072E7C" w:rsidR="008C1F1E" w:rsidRDefault="008C1F1E" w:rsidP="00050E84">
      <w:pPr>
        <w:jc w:val="both"/>
        <w:rPr>
          <w:sz w:val="24"/>
          <w:szCs w:val="24"/>
          <w:lang w:val="en-US"/>
        </w:rPr>
      </w:pPr>
    </w:p>
    <w:p w14:paraId="468F3E10" w14:textId="004CBEC3" w:rsidR="008C1F1E" w:rsidRDefault="008C1F1E" w:rsidP="00050E84">
      <w:pPr>
        <w:jc w:val="both"/>
        <w:rPr>
          <w:sz w:val="24"/>
          <w:szCs w:val="24"/>
          <w:lang w:val="en-US"/>
        </w:rPr>
      </w:pPr>
    </w:p>
    <w:p w14:paraId="1B3EF53E" w14:textId="5952FA0E" w:rsidR="008C1F1E" w:rsidRDefault="008C1F1E" w:rsidP="00050E84">
      <w:pPr>
        <w:jc w:val="both"/>
        <w:rPr>
          <w:sz w:val="24"/>
          <w:szCs w:val="24"/>
          <w:lang w:val="en-US"/>
        </w:rPr>
      </w:pPr>
    </w:p>
    <w:p w14:paraId="5F4FCB98" w14:textId="13425E43" w:rsidR="008C1F1E" w:rsidRDefault="008C1F1E" w:rsidP="00050E84">
      <w:pPr>
        <w:jc w:val="both"/>
        <w:rPr>
          <w:sz w:val="24"/>
          <w:szCs w:val="24"/>
          <w:lang w:val="en-US"/>
        </w:rPr>
      </w:pPr>
    </w:p>
    <w:p w14:paraId="7426F439" w14:textId="15741E47" w:rsidR="008C1F1E" w:rsidRDefault="008C1F1E" w:rsidP="00050E84">
      <w:pPr>
        <w:jc w:val="both"/>
        <w:rPr>
          <w:sz w:val="24"/>
          <w:szCs w:val="24"/>
          <w:lang w:val="en-US"/>
        </w:rPr>
      </w:pPr>
    </w:p>
    <w:p w14:paraId="22BA4F1B" w14:textId="607972F5" w:rsidR="008C1F1E" w:rsidRDefault="008C1F1E" w:rsidP="00050E84">
      <w:pPr>
        <w:jc w:val="both"/>
        <w:rPr>
          <w:sz w:val="24"/>
          <w:szCs w:val="24"/>
          <w:lang w:val="en-US"/>
        </w:rPr>
      </w:pPr>
    </w:p>
    <w:p w14:paraId="2E3C0B07" w14:textId="507FE635" w:rsidR="008C1F1E" w:rsidRDefault="008C1F1E" w:rsidP="00050E84">
      <w:pPr>
        <w:jc w:val="both"/>
        <w:rPr>
          <w:sz w:val="24"/>
          <w:szCs w:val="24"/>
          <w:lang w:val="en-US"/>
        </w:rPr>
      </w:pPr>
    </w:p>
    <w:p w14:paraId="55AF50DA" w14:textId="41BD8D9E" w:rsidR="008C1F1E" w:rsidRDefault="008C1F1E" w:rsidP="00050E84">
      <w:pPr>
        <w:jc w:val="both"/>
        <w:rPr>
          <w:sz w:val="24"/>
          <w:szCs w:val="24"/>
          <w:lang w:val="en-US"/>
        </w:rPr>
      </w:pPr>
    </w:p>
    <w:p w14:paraId="1FEEB8BF" w14:textId="243242C4" w:rsidR="008C1F1E" w:rsidRDefault="008C1F1E" w:rsidP="00050E84">
      <w:pPr>
        <w:jc w:val="both"/>
        <w:rPr>
          <w:sz w:val="24"/>
          <w:szCs w:val="24"/>
          <w:lang w:val="en-US"/>
        </w:rPr>
      </w:pPr>
    </w:p>
    <w:p w14:paraId="373828B4" w14:textId="77777777" w:rsidR="008C1F1E" w:rsidRDefault="008C1F1E" w:rsidP="00050E84">
      <w:pPr>
        <w:jc w:val="both"/>
        <w:rPr>
          <w:sz w:val="24"/>
          <w:szCs w:val="24"/>
          <w:lang w:val="en-US"/>
        </w:rPr>
      </w:pPr>
    </w:p>
    <w:p w14:paraId="7A3BEA7B" w14:textId="347EA728" w:rsidR="00D70359" w:rsidRPr="00B93F3F" w:rsidRDefault="00D70359" w:rsidP="00050E84">
      <w:pPr>
        <w:jc w:val="both"/>
        <w:rPr>
          <w:b/>
          <w:color w:val="00B050"/>
          <w:sz w:val="36"/>
          <w:szCs w:val="36"/>
          <w:lang w:val="en-US"/>
        </w:rPr>
      </w:pPr>
      <w:r w:rsidRPr="00B93F3F">
        <w:rPr>
          <w:b/>
          <w:color w:val="00B050"/>
          <w:sz w:val="36"/>
          <w:szCs w:val="36"/>
          <w:lang w:val="en-US"/>
        </w:rPr>
        <w:lastRenderedPageBreak/>
        <w:t>3.6</w:t>
      </w:r>
      <w:r w:rsidR="00B93F3F" w:rsidRPr="00B93F3F">
        <w:rPr>
          <w:b/>
          <w:color w:val="00B050"/>
          <w:sz w:val="36"/>
          <w:szCs w:val="36"/>
          <w:lang w:val="en-US"/>
        </w:rPr>
        <w:t xml:space="preserve"> Access sub-string step backwards</w:t>
      </w:r>
    </w:p>
    <w:p w14:paraId="3362A720" w14:textId="2C51391D" w:rsidR="00D70359" w:rsidRDefault="00D70359" w:rsidP="00D70359">
      <w:pPr>
        <w:jc w:val="both"/>
        <w:rPr>
          <w:sz w:val="24"/>
          <w:szCs w:val="24"/>
          <w:lang w:val="en-US"/>
        </w:rPr>
      </w:pPr>
      <w:r w:rsidRPr="00416E29">
        <w:rPr>
          <w:b/>
          <w:color w:val="ED7D31" w:themeColor="accent2"/>
          <w:sz w:val="28"/>
          <w:szCs w:val="24"/>
          <w:lang w:val="en-US"/>
        </w:rPr>
        <w:t>Video:</w:t>
      </w:r>
      <w:r w:rsidRPr="00416E29">
        <w:rPr>
          <w:color w:val="ED7D31" w:themeColor="accent2"/>
          <w:sz w:val="28"/>
          <w:szCs w:val="24"/>
          <w:lang w:val="en-US"/>
        </w:rPr>
        <w:t xml:space="preserve"> </w:t>
      </w:r>
      <w:r w:rsidR="00B93F3F">
        <w:rPr>
          <w:b/>
          <w:color w:val="0070C0"/>
          <w:sz w:val="28"/>
          <w:szCs w:val="24"/>
          <w:lang w:val="en-US"/>
        </w:rPr>
        <w:t>AcessSubStringsStepBackwards</w:t>
      </w:r>
      <w:r w:rsidRPr="00416E29">
        <w:rPr>
          <w:b/>
          <w:color w:val="0070C0"/>
          <w:sz w:val="28"/>
          <w:szCs w:val="24"/>
          <w:lang w:val="en-US"/>
        </w:rPr>
        <w:t>V</w:t>
      </w:r>
      <w:r>
        <w:rPr>
          <w:b/>
          <w:color w:val="0070C0"/>
          <w:sz w:val="28"/>
          <w:szCs w:val="24"/>
          <w:lang w:val="en-US"/>
        </w:rPr>
        <w:t>7</w:t>
      </w:r>
      <w:r w:rsidRPr="00416E29">
        <w:rPr>
          <w:b/>
          <w:color w:val="0070C0"/>
          <w:sz w:val="28"/>
          <w:szCs w:val="24"/>
          <w:lang w:val="en-US"/>
        </w:rPr>
        <w:t>.mp4</w:t>
      </w:r>
    </w:p>
    <w:p w14:paraId="6CCB75F8" w14:textId="0A7A800C" w:rsidR="00D70359" w:rsidRDefault="00D70359" w:rsidP="00050E84">
      <w:pPr>
        <w:jc w:val="both"/>
        <w:rPr>
          <w:sz w:val="24"/>
          <w:szCs w:val="24"/>
          <w:lang w:val="en-US"/>
        </w:rPr>
      </w:pPr>
    </w:p>
    <w:p w14:paraId="56D5871D" w14:textId="77777777" w:rsidR="008C1F1E" w:rsidRPr="00142DEA" w:rsidRDefault="007B6311" w:rsidP="00050E84">
      <w:pPr>
        <w:jc w:val="both"/>
        <w:rPr>
          <w:b/>
          <w:color w:val="0000FF"/>
          <w:sz w:val="24"/>
          <w:szCs w:val="24"/>
          <w:lang w:val="en-US"/>
        </w:rPr>
      </w:pPr>
      <w:r w:rsidRPr="00142DEA">
        <w:rPr>
          <w:b/>
          <w:color w:val="FF0000"/>
          <w:sz w:val="24"/>
          <w:szCs w:val="24"/>
          <w:highlight w:val="yellow"/>
          <w:lang w:val="en-US"/>
        </w:rPr>
        <w:t>We can easily reverse a string by using a step size of negative one (-1).</w:t>
      </w:r>
      <w:r w:rsidR="00404A07" w:rsidRPr="00142DEA">
        <w:rPr>
          <w:b/>
          <w:color w:val="FF0000"/>
          <w:sz w:val="24"/>
          <w:szCs w:val="24"/>
          <w:lang w:val="en-US"/>
        </w:rPr>
        <w:t xml:space="preserve"> </w:t>
      </w:r>
      <w:r w:rsidRPr="007B6311">
        <w:rPr>
          <w:sz w:val="24"/>
          <w:szCs w:val="24"/>
          <w:lang w:val="en-US"/>
        </w:rPr>
        <w:t>So in our first example using a negative step value,</w:t>
      </w:r>
      <w:r w:rsidR="00404A07">
        <w:rPr>
          <w:sz w:val="24"/>
          <w:szCs w:val="24"/>
          <w:lang w:val="en-US"/>
        </w:rPr>
        <w:t xml:space="preserve"> </w:t>
      </w:r>
      <w:r w:rsidRPr="007B6311">
        <w:rPr>
          <w:sz w:val="24"/>
          <w:szCs w:val="24"/>
          <w:lang w:val="en-US"/>
        </w:rPr>
        <w:t xml:space="preserve">we're going to look at </w:t>
      </w:r>
      <w:proofErr w:type="spellStart"/>
      <w:r w:rsidRPr="007B6311">
        <w:rPr>
          <w:sz w:val="24"/>
          <w:szCs w:val="24"/>
          <w:lang w:val="en-US"/>
        </w:rPr>
        <w:t>long_word</w:t>
      </w:r>
      <w:proofErr w:type="spellEnd"/>
      <w:r w:rsidRPr="007B6311">
        <w:rPr>
          <w:sz w:val="24"/>
          <w:szCs w:val="24"/>
          <w:lang w:val="en-US"/>
        </w:rPr>
        <w:t>, a variable that has 15-letter</w:t>
      </w:r>
      <w:r w:rsidR="00404A07">
        <w:rPr>
          <w:sz w:val="24"/>
          <w:szCs w:val="24"/>
          <w:lang w:val="en-US"/>
        </w:rPr>
        <w:t xml:space="preserve"> </w:t>
      </w:r>
      <w:r w:rsidRPr="007B6311">
        <w:rPr>
          <w:sz w:val="24"/>
          <w:szCs w:val="24"/>
          <w:lang w:val="en-US"/>
        </w:rPr>
        <w:t xml:space="preserve">string characteristics, and </w:t>
      </w:r>
      <w:r w:rsidRPr="00142DEA">
        <w:rPr>
          <w:b/>
          <w:color w:val="0000FF"/>
          <w:sz w:val="24"/>
          <w:szCs w:val="24"/>
          <w:lang w:val="en-US"/>
        </w:rPr>
        <w:t>we use the negative step.</w:t>
      </w:r>
      <w:r w:rsidR="00404A07" w:rsidRPr="00142DEA">
        <w:rPr>
          <w:color w:val="0000FF"/>
          <w:sz w:val="24"/>
          <w:szCs w:val="24"/>
          <w:lang w:val="en-US"/>
        </w:rPr>
        <w:t xml:space="preserve"> </w:t>
      </w:r>
      <w:r w:rsidRPr="007B6311">
        <w:rPr>
          <w:sz w:val="24"/>
          <w:szCs w:val="24"/>
          <w:lang w:val="en-US"/>
        </w:rPr>
        <w:t>So let's look at the start value and</w:t>
      </w:r>
      <w:r w:rsidR="00404A07">
        <w:rPr>
          <w:sz w:val="24"/>
          <w:szCs w:val="24"/>
          <w:lang w:val="en-US"/>
        </w:rPr>
        <w:t xml:space="preserve"> </w:t>
      </w:r>
      <w:r w:rsidRPr="007B6311">
        <w:rPr>
          <w:sz w:val="24"/>
          <w:szCs w:val="24"/>
          <w:lang w:val="en-US"/>
        </w:rPr>
        <w:t>the end value and see what these look like.</w:t>
      </w:r>
      <w:r w:rsidR="00404A07">
        <w:rPr>
          <w:sz w:val="24"/>
          <w:szCs w:val="24"/>
          <w:lang w:val="en-US"/>
        </w:rPr>
        <w:t xml:space="preserve"> </w:t>
      </w:r>
      <w:r w:rsidRPr="007B6311">
        <w:rPr>
          <w:sz w:val="24"/>
          <w:szCs w:val="24"/>
          <w:lang w:val="en-US"/>
        </w:rPr>
        <w:t>So, the default here</w:t>
      </w:r>
      <w:r w:rsidRPr="00142DEA">
        <w:rPr>
          <w:b/>
          <w:color w:val="0000FF"/>
          <w:sz w:val="24"/>
          <w:szCs w:val="24"/>
          <w:lang w:val="en-US"/>
        </w:rPr>
        <w:t>, it seems to start with</w:t>
      </w:r>
      <w:r w:rsidR="00404A07" w:rsidRPr="00142DEA">
        <w:rPr>
          <w:b/>
          <w:color w:val="0000FF"/>
          <w:sz w:val="24"/>
          <w:szCs w:val="24"/>
          <w:lang w:val="en-US"/>
        </w:rPr>
        <w:t xml:space="preserve"> </w:t>
      </w:r>
      <w:r w:rsidRPr="00142DEA">
        <w:rPr>
          <w:b/>
          <w:color w:val="0000FF"/>
          <w:sz w:val="24"/>
          <w:szCs w:val="24"/>
          <w:lang w:val="en-US"/>
        </w:rPr>
        <w:t>the last character and end with first character.</w:t>
      </w:r>
      <w:r w:rsidR="00404A07" w:rsidRPr="00142DEA">
        <w:rPr>
          <w:b/>
          <w:color w:val="0000FF"/>
          <w:sz w:val="24"/>
          <w:szCs w:val="24"/>
          <w:lang w:val="en-US"/>
        </w:rPr>
        <w:t xml:space="preserve"> </w:t>
      </w:r>
    </w:p>
    <w:p w14:paraId="0A6B8E4A" w14:textId="2049D664" w:rsidR="008C1F1E" w:rsidRDefault="008C1F1E" w:rsidP="00050E84">
      <w:pPr>
        <w:jc w:val="both"/>
        <w:rPr>
          <w:sz w:val="24"/>
          <w:szCs w:val="24"/>
          <w:lang w:val="en-US"/>
        </w:rPr>
      </w:pPr>
      <w:r>
        <w:rPr>
          <w:noProof/>
          <w:sz w:val="24"/>
          <w:szCs w:val="24"/>
          <w:lang w:val="en-US"/>
        </w:rPr>
        <w:drawing>
          <wp:inline distT="0" distB="0" distL="0" distR="0" wp14:anchorId="1D12A76A" wp14:editId="1BEE4E98">
            <wp:extent cx="5398770" cy="155067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398770" cy="1550670"/>
                    </a:xfrm>
                    <a:prstGeom prst="rect">
                      <a:avLst/>
                    </a:prstGeom>
                    <a:noFill/>
                    <a:ln>
                      <a:noFill/>
                    </a:ln>
                  </pic:spPr>
                </pic:pic>
              </a:graphicData>
            </a:graphic>
          </wp:inline>
        </w:drawing>
      </w:r>
    </w:p>
    <w:p w14:paraId="0C3CDEBA" w14:textId="77777777" w:rsidR="00D37ED9" w:rsidRPr="00D37ED9" w:rsidRDefault="007B6311" w:rsidP="00050E84">
      <w:pPr>
        <w:jc w:val="both"/>
        <w:rPr>
          <w:color w:val="0000FF"/>
          <w:sz w:val="24"/>
          <w:szCs w:val="24"/>
          <w:lang w:val="en-US"/>
        </w:rPr>
      </w:pPr>
      <w:r w:rsidRPr="00D37ED9">
        <w:rPr>
          <w:b/>
          <w:color w:val="0000FF"/>
          <w:sz w:val="24"/>
          <w:szCs w:val="24"/>
          <w:lang w:val="en-US"/>
        </w:rPr>
        <w:t>Let's look at our second example here where we start at the sixth</w:t>
      </w:r>
      <w:r w:rsidR="00404A07" w:rsidRPr="00D37ED9">
        <w:rPr>
          <w:b/>
          <w:color w:val="0000FF"/>
          <w:sz w:val="24"/>
          <w:szCs w:val="24"/>
          <w:lang w:val="en-US"/>
        </w:rPr>
        <w:t xml:space="preserve"> </w:t>
      </w:r>
      <w:r w:rsidRPr="00D37ED9">
        <w:rPr>
          <w:b/>
          <w:color w:val="0000FF"/>
          <w:sz w:val="24"/>
          <w:szCs w:val="24"/>
          <w:lang w:val="en-US"/>
        </w:rPr>
        <w:t>index</w:t>
      </w:r>
      <w:r w:rsidRPr="007B6311">
        <w:rPr>
          <w:sz w:val="24"/>
          <w:szCs w:val="24"/>
          <w:lang w:val="en-US"/>
        </w:rPr>
        <w:t>, so zero, one, two, three, four, five, six, is the "t".</w:t>
      </w:r>
      <w:r w:rsidR="00404A07">
        <w:rPr>
          <w:sz w:val="24"/>
          <w:szCs w:val="24"/>
          <w:lang w:val="en-US"/>
        </w:rPr>
        <w:t xml:space="preserve"> </w:t>
      </w:r>
      <w:r w:rsidRPr="00D37ED9">
        <w:rPr>
          <w:b/>
          <w:color w:val="0000FF"/>
          <w:sz w:val="24"/>
          <w:szCs w:val="24"/>
          <w:highlight w:val="yellow"/>
          <w:lang w:val="en-US"/>
        </w:rPr>
        <w:t>And taking a negative step again, and we see that it started at the "t",</w:t>
      </w:r>
      <w:r w:rsidR="00404A07" w:rsidRPr="00D37ED9">
        <w:rPr>
          <w:b/>
          <w:color w:val="0000FF"/>
          <w:sz w:val="24"/>
          <w:szCs w:val="24"/>
          <w:highlight w:val="yellow"/>
          <w:lang w:val="en-US"/>
        </w:rPr>
        <w:t xml:space="preserve"> </w:t>
      </w:r>
      <w:r w:rsidRPr="00D37ED9">
        <w:rPr>
          <w:b/>
          <w:color w:val="0000FF"/>
          <w:sz w:val="24"/>
          <w:szCs w:val="24"/>
          <w:highlight w:val="yellow"/>
          <w:lang w:val="en-US"/>
        </w:rPr>
        <w:t>and went back to the print the first character.</w:t>
      </w:r>
      <w:r w:rsidR="00404A07" w:rsidRPr="00D37ED9">
        <w:rPr>
          <w:b/>
          <w:color w:val="0000FF"/>
          <w:sz w:val="24"/>
          <w:szCs w:val="24"/>
          <w:highlight w:val="yellow"/>
          <w:lang w:val="en-US"/>
        </w:rPr>
        <w:t xml:space="preserve"> </w:t>
      </w:r>
      <w:r w:rsidRPr="00D37ED9">
        <w:rPr>
          <w:b/>
          <w:color w:val="0000FF"/>
          <w:sz w:val="24"/>
          <w:szCs w:val="24"/>
          <w:highlight w:val="yellow"/>
          <w:lang w:val="en-US"/>
        </w:rPr>
        <w:t>And so, it just stops before that first one.</w:t>
      </w:r>
      <w:r w:rsidR="00404A07" w:rsidRPr="00D37ED9">
        <w:rPr>
          <w:color w:val="0000FF"/>
          <w:sz w:val="24"/>
          <w:szCs w:val="24"/>
          <w:lang w:val="en-US"/>
        </w:rPr>
        <w:t xml:space="preserve"> </w:t>
      </w:r>
    </w:p>
    <w:p w14:paraId="2F3111CC" w14:textId="20E15400" w:rsidR="00D37ED9" w:rsidRDefault="00D37ED9" w:rsidP="00050E84">
      <w:pPr>
        <w:jc w:val="both"/>
        <w:rPr>
          <w:sz w:val="24"/>
          <w:szCs w:val="24"/>
          <w:lang w:val="en-US"/>
        </w:rPr>
      </w:pPr>
      <w:r>
        <w:rPr>
          <w:noProof/>
          <w:sz w:val="24"/>
          <w:szCs w:val="24"/>
          <w:lang w:val="en-US"/>
        </w:rPr>
        <w:drawing>
          <wp:inline distT="0" distB="0" distL="0" distR="0" wp14:anchorId="6E7EA668" wp14:editId="29AB04BB">
            <wp:extent cx="5200015" cy="1550670"/>
            <wp:effectExtent l="0" t="0" r="635"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00015" cy="1550670"/>
                    </a:xfrm>
                    <a:prstGeom prst="rect">
                      <a:avLst/>
                    </a:prstGeom>
                    <a:noFill/>
                    <a:ln>
                      <a:noFill/>
                    </a:ln>
                  </pic:spPr>
                </pic:pic>
              </a:graphicData>
            </a:graphic>
          </wp:inline>
        </w:drawing>
      </w:r>
    </w:p>
    <w:p w14:paraId="68AF2533" w14:textId="16394C4E" w:rsidR="00D70359" w:rsidRPr="00D37ED9" w:rsidRDefault="007B6311" w:rsidP="00050E84">
      <w:pPr>
        <w:jc w:val="both"/>
        <w:rPr>
          <w:b/>
          <w:color w:val="0000FF"/>
          <w:sz w:val="28"/>
          <w:szCs w:val="24"/>
          <w:lang w:val="en-US"/>
        </w:rPr>
      </w:pPr>
      <w:r w:rsidRPr="00D37ED9">
        <w:rPr>
          <w:b/>
          <w:color w:val="0000FF"/>
          <w:sz w:val="28"/>
          <w:szCs w:val="24"/>
          <w:highlight w:val="yellow"/>
          <w:lang w:val="en-US"/>
        </w:rPr>
        <w:t>So, if we want to easily reverse a string, or</w:t>
      </w:r>
      <w:r w:rsidR="00404A07" w:rsidRPr="00D37ED9">
        <w:rPr>
          <w:b/>
          <w:color w:val="0000FF"/>
          <w:sz w:val="28"/>
          <w:szCs w:val="24"/>
          <w:highlight w:val="yellow"/>
          <w:lang w:val="en-US"/>
        </w:rPr>
        <w:t xml:space="preserve"> </w:t>
      </w:r>
      <w:r w:rsidRPr="00D37ED9">
        <w:rPr>
          <w:b/>
          <w:color w:val="0000FF"/>
          <w:sz w:val="28"/>
          <w:szCs w:val="24"/>
          <w:highlight w:val="yellow"/>
          <w:lang w:val="en-US"/>
        </w:rPr>
        <w:t>we want to iterate backwards through each character in a string,</w:t>
      </w:r>
      <w:r w:rsidR="00404A07" w:rsidRPr="00D37ED9">
        <w:rPr>
          <w:b/>
          <w:color w:val="0000FF"/>
          <w:sz w:val="28"/>
          <w:szCs w:val="24"/>
          <w:highlight w:val="yellow"/>
          <w:lang w:val="en-US"/>
        </w:rPr>
        <w:t xml:space="preserve"> </w:t>
      </w:r>
      <w:r w:rsidRPr="00D37ED9">
        <w:rPr>
          <w:b/>
          <w:color w:val="0000FF"/>
          <w:sz w:val="28"/>
          <w:szCs w:val="24"/>
          <w:highlight w:val="yellow"/>
          <w:lang w:val="en-US"/>
        </w:rPr>
        <w:t>we can use the negative one step value.</w:t>
      </w:r>
      <w:r w:rsidR="00404A07" w:rsidRPr="00D37ED9">
        <w:rPr>
          <w:b/>
          <w:color w:val="0000FF"/>
          <w:sz w:val="28"/>
          <w:szCs w:val="24"/>
          <w:lang w:val="en-US"/>
        </w:rPr>
        <w:t xml:space="preserve"> </w:t>
      </w:r>
    </w:p>
    <w:p w14:paraId="008A8009" w14:textId="7F604436" w:rsidR="00B93F3F" w:rsidRDefault="00B93F3F" w:rsidP="00050E84">
      <w:pPr>
        <w:jc w:val="both"/>
        <w:rPr>
          <w:sz w:val="24"/>
          <w:szCs w:val="24"/>
          <w:lang w:val="en-US"/>
        </w:rPr>
      </w:pPr>
    </w:p>
    <w:p w14:paraId="2B25BF02" w14:textId="621D7F13" w:rsidR="00D37ED9" w:rsidRDefault="00D37ED9" w:rsidP="00050E84">
      <w:pPr>
        <w:jc w:val="both"/>
        <w:rPr>
          <w:sz w:val="24"/>
          <w:szCs w:val="24"/>
          <w:lang w:val="en-US"/>
        </w:rPr>
      </w:pPr>
    </w:p>
    <w:p w14:paraId="20A0E375" w14:textId="5742B407" w:rsidR="00D37ED9" w:rsidRDefault="00D37ED9" w:rsidP="00050E84">
      <w:pPr>
        <w:jc w:val="both"/>
        <w:rPr>
          <w:sz w:val="24"/>
          <w:szCs w:val="24"/>
          <w:lang w:val="en-US"/>
        </w:rPr>
      </w:pPr>
    </w:p>
    <w:p w14:paraId="3501570C" w14:textId="0F752D6C" w:rsidR="00D37ED9" w:rsidRDefault="00D37ED9" w:rsidP="00050E84">
      <w:pPr>
        <w:jc w:val="both"/>
        <w:rPr>
          <w:sz w:val="24"/>
          <w:szCs w:val="24"/>
          <w:lang w:val="en-US"/>
        </w:rPr>
      </w:pPr>
    </w:p>
    <w:p w14:paraId="1D5C3558" w14:textId="757731C7" w:rsidR="00D37ED9" w:rsidRDefault="00D37ED9" w:rsidP="00050E84">
      <w:pPr>
        <w:jc w:val="both"/>
        <w:rPr>
          <w:sz w:val="24"/>
          <w:szCs w:val="24"/>
          <w:lang w:val="en-US"/>
        </w:rPr>
      </w:pPr>
    </w:p>
    <w:p w14:paraId="78BDA410" w14:textId="77777777" w:rsidR="00D37ED9" w:rsidRDefault="00D37ED9" w:rsidP="00050E84">
      <w:pPr>
        <w:jc w:val="both"/>
        <w:rPr>
          <w:sz w:val="24"/>
          <w:szCs w:val="24"/>
          <w:lang w:val="en-US"/>
        </w:rPr>
      </w:pPr>
    </w:p>
    <w:p w14:paraId="18AB3748" w14:textId="77777777" w:rsidR="007B6311" w:rsidRPr="007B6311" w:rsidRDefault="007B6311" w:rsidP="007B6311">
      <w:pPr>
        <w:pStyle w:val="Ttulo1"/>
        <w:shd w:val="clear" w:color="auto" w:fill="FFFFFF"/>
        <w:spacing w:before="0" w:beforeAutospacing="0" w:after="340" w:afterAutospacing="0" w:line="336" w:lineRule="atLeast"/>
        <w:rPr>
          <w:rFonts w:ascii="Helvetica" w:hAnsi="Helvetica" w:cs="Helvetica"/>
          <w:bCs w:val="0"/>
          <w:color w:val="FF0000"/>
          <w:sz w:val="32"/>
          <w:szCs w:val="32"/>
          <w:lang w:val="en-US"/>
        </w:rPr>
      </w:pPr>
      <w:r w:rsidRPr="007B6311">
        <w:rPr>
          <w:rFonts w:ascii="Helvetica" w:hAnsi="Helvetica" w:cs="Helvetica"/>
          <w:bCs w:val="0"/>
          <w:color w:val="FF0000"/>
          <w:sz w:val="32"/>
          <w:szCs w:val="32"/>
          <w:highlight w:val="yellow"/>
          <w:lang w:val="en-US"/>
        </w:rPr>
        <w:lastRenderedPageBreak/>
        <w:t>Concept</w:t>
      </w:r>
    </w:p>
    <w:p w14:paraId="7B7488E3" w14:textId="77777777" w:rsidR="007B6311" w:rsidRPr="007B6311" w:rsidRDefault="007B6311" w:rsidP="007B6311">
      <w:pPr>
        <w:pStyle w:val="Ttulo2"/>
        <w:shd w:val="clear" w:color="auto" w:fill="FFFFFF"/>
        <w:spacing w:before="0" w:beforeAutospacing="0" w:after="225" w:afterAutospacing="0" w:line="288" w:lineRule="atLeast"/>
        <w:jc w:val="both"/>
        <w:rPr>
          <w:rFonts w:ascii="Helvetica" w:hAnsi="Helvetica" w:cs="Helvetica"/>
          <w:b w:val="0"/>
          <w:bCs w:val="0"/>
          <w:color w:val="646464"/>
          <w:spacing w:val="15"/>
          <w:sz w:val="24"/>
          <w:szCs w:val="24"/>
          <w:lang w:val="en-US"/>
        </w:rPr>
      </w:pPr>
      <w:r w:rsidRPr="007B6311">
        <w:rPr>
          <w:rFonts w:ascii="Helvetica" w:hAnsi="Helvetica" w:cs="Helvetica"/>
          <w:b w:val="0"/>
          <w:bCs w:val="0"/>
          <w:color w:val="646464"/>
          <w:spacing w:val="15"/>
          <w:sz w:val="24"/>
          <w:szCs w:val="24"/>
          <w:lang w:val="en-US"/>
        </w:rPr>
        <w:t>Accessing sub-strings continued</w:t>
      </w:r>
    </w:p>
    <w:p w14:paraId="40B47476" w14:textId="77777777" w:rsidR="007B6311" w:rsidRPr="007B6311" w:rsidRDefault="007B6311" w:rsidP="007B6311">
      <w:pPr>
        <w:pStyle w:val="Ttulo3"/>
        <w:shd w:val="clear" w:color="auto" w:fill="FFFFFF"/>
        <w:spacing w:before="0" w:after="150" w:line="336" w:lineRule="atLeast"/>
        <w:jc w:val="both"/>
        <w:rPr>
          <w:rFonts w:ascii="Helvetica" w:hAnsi="Helvetica" w:cs="Helvetica"/>
          <w:b/>
          <w:bCs/>
          <w:color w:val="313131"/>
          <w:lang w:val="en-US"/>
        </w:rPr>
      </w:pPr>
      <w:r w:rsidRPr="007B6311">
        <w:rPr>
          <w:rFonts w:ascii="Helvetica" w:hAnsi="Helvetica" w:cs="Helvetica"/>
          <w:color w:val="313131"/>
          <w:lang w:val="en-US"/>
        </w:rPr>
        <w:t>stepping backwards</w:t>
      </w:r>
    </w:p>
    <w:p w14:paraId="65E4A06A" w14:textId="77777777" w:rsidR="007B6311" w:rsidRPr="007B6311" w:rsidRDefault="007B6311" w:rsidP="007B6311">
      <w:pPr>
        <w:pStyle w:val="HTMLconformatoprevio"/>
        <w:shd w:val="clear" w:color="auto" w:fill="FFFFFF"/>
        <w:spacing w:before="240" w:after="240" w:line="336" w:lineRule="atLeast"/>
        <w:jc w:val="both"/>
        <w:rPr>
          <w:rStyle w:val="CdigoHTML"/>
          <w:color w:val="313131"/>
          <w:sz w:val="24"/>
          <w:szCs w:val="24"/>
          <w:lang w:val="en-US"/>
        </w:rPr>
      </w:pPr>
      <w:r w:rsidRPr="007B6311">
        <w:rPr>
          <w:rStyle w:val="CdigoHTML"/>
          <w:color w:val="313131"/>
          <w:sz w:val="24"/>
          <w:szCs w:val="24"/>
          <w:lang w:val="en-US"/>
        </w:rPr>
        <w:t>print(</w:t>
      </w:r>
      <w:proofErr w:type="spellStart"/>
      <w:r w:rsidRPr="007B6311">
        <w:rPr>
          <w:rStyle w:val="CdigoHTML"/>
          <w:color w:val="313131"/>
          <w:sz w:val="24"/>
          <w:szCs w:val="24"/>
          <w:lang w:val="en-US"/>
        </w:rPr>
        <w:t>long_word</w:t>
      </w:r>
      <w:proofErr w:type="spellEnd"/>
      <w:r w:rsidRPr="007B6311">
        <w:rPr>
          <w:rStyle w:val="CdigoHTML"/>
          <w:color w:val="313131"/>
          <w:sz w:val="24"/>
          <w:szCs w:val="24"/>
          <w:lang w:val="en-US"/>
        </w:rPr>
        <w:t>[::-1])</w:t>
      </w:r>
    </w:p>
    <w:p w14:paraId="0EEB02A3" w14:textId="77777777" w:rsidR="007B6311" w:rsidRPr="007B6311" w:rsidRDefault="007B6311" w:rsidP="007B6311">
      <w:pPr>
        <w:pStyle w:val="NormalWeb"/>
        <w:shd w:val="clear" w:color="auto" w:fill="FFFFFF"/>
        <w:spacing w:before="0" w:beforeAutospacing="0" w:after="340" w:afterAutospacing="0"/>
        <w:jc w:val="both"/>
        <w:rPr>
          <w:rFonts w:ascii="Helvetica" w:hAnsi="Helvetica" w:cs="Helvetica"/>
          <w:color w:val="313131"/>
          <w:lang w:val="en-US"/>
        </w:rPr>
      </w:pPr>
      <w:r w:rsidRPr="007B6311">
        <w:rPr>
          <w:rFonts w:ascii="Helvetica" w:hAnsi="Helvetica" w:cs="Helvetica"/>
          <w:color w:val="313131"/>
          <w:lang w:val="en-US"/>
        </w:rPr>
        <w:t>use </w:t>
      </w:r>
      <w:r w:rsidRPr="007B6311">
        <w:rPr>
          <w:rStyle w:val="Textoennegrita"/>
          <w:rFonts w:ascii="Helvetica" w:hAnsi="Helvetica" w:cs="Helvetica"/>
          <w:color w:val="313131"/>
          <w:lang w:val="en-US"/>
        </w:rPr>
        <w:t>[::-1]</w:t>
      </w:r>
      <w:r w:rsidRPr="007B6311">
        <w:rPr>
          <w:rFonts w:ascii="Helvetica" w:hAnsi="Helvetica" w:cs="Helvetica"/>
          <w:color w:val="313131"/>
          <w:lang w:val="en-US"/>
        </w:rPr>
        <w:t> to reverse a string</w:t>
      </w:r>
    </w:p>
    <w:p w14:paraId="68D0F1EB" w14:textId="77777777" w:rsidR="007B6311" w:rsidRPr="007B6311" w:rsidRDefault="007B6311" w:rsidP="007B6311">
      <w:pPr>
        <w:pStyle w:val="Ttulo2"/>
        <w:shd w:val="clear" w:color="auto" w:fill="FFFFFF"/>
        <w:spacing w:before="600" w:beforeAutospacing="0" w:after="225" w:afterAutospacing="0" w:line="288" w:lineRule="atLeast"/>
        <w:jc w:val="both"/>
        <w:rPr>
          <w:rFonts w:ascii="Helvetica" w:hAnsi="Helvetica" w:cs="Helvetica"/>
          <w:b w:val="0"/>
          <w:bCs w:val="0"/>
          <w:color w:val="646464"/>
          <w:spacing w:val="15"/>
          <w:sz w:val="24"/>
          <w:szCs w:val="24"/>
          <w:lang w:val="en-US"/>
        </w:rPr>
      </w:pPr>
      <w:r w:rsidRPr="007B6311">
        <w:rPr>
          <w:rFonts w:ascii="Helvetica" w:hAnsi="Helvetica" w:cs="Helvetica"/>
          <w:b w:val="0"/>
          <w:bCs w:val="0"/>
          <w:color w:val="646464"/>
          <w:spacing w:val="15"/>
          <w:sz w:val="24"/>
          <w:szCs w:val="24"/>
          <w:lang w:val="en-US"/>
        </w:rPr>
        <w:t>Example</w:t>
      </w:r>
    </w:p>
    <w:p w14:paraId="32DDA1E2" w14:textId="77777777" w:rsidR="007B6311" w:rsidRPr="007B6311" w:rsidRDefault="007B6311" w:rsidP="007B6311">
      <w:pPr>
        <w:pStyle w:val="HTMLconformatoprevio"/>
        <w:shd w:val="clear" w:color="auto" w:fill="FFFFFF"/>
        <w:spacing w:before="240" w:after="240" w:line="336" w:lineRule="atLeast"/>
        <w:jc w:val="both"/>
        <w:rPr>
          <w:rStyle w:val="CdigoHTML"/>
          <w:color w:val="313131"/>
          <w:sz w:val="24"/>
          <w:szCs w:val="24"/>
          <w:lang w:val="en-US"/>
        </w:rPr>
      </w:pPr>
      <w:r w:rsidRPr="007B6311">
        <w:rPr>
          <w:rStyle w:val="CdigoHTML"/>
          <w:color w:val="313131"/>
          <w:sz w:val="24"/>
          <w:szCs w:val="24"/>
          <w:lang w:val="en-US"/>
        </w:rPr>
        <w:t># [ ] review and run example of stepping backwards using [::-1]</w:t>
      </w:r>
    </w:p>
    <w:p w14:paraId="7B9828F3" w14:textId="77777777" w:rsidR="007B6311" w:rsidRPr="007B6311" w:rsidRDefault="007B6311" w:rsidP="007B6311">
      <w:pPr>
        <w:pStyle w:val="HTMLconformatoprevio"/>
        <w:shd w:val="clear" w:color="auto" w:fill="FFFFFF"/>
        <w:spacing w:before="240" w:after="240" w:line="336" w:lineRule="atLeast"/>
        <w:jc w:val="both"/>
        <w:rPr>
          <w:rStyle w:val="CdigoHTML"/>
          <w:color w:val="313131"/>
          <w:sz w:val="24"/>
          <w:szCs w:val="24"/>
          <w:lang w:val="en-US"/>
        </w:rPr>
      </w:pPr>
      <w:proofErr w:type="spellStart"/>
      <w:r w:rsidRPr="007B6311">
        <w:rPr>
          <w:rStyle w:val="CdigoHTML"/>
          <w:color w:val="313131"/>
          <w:sz w:val="24"/>
          <w:szCs w:val="24"/>
          <w:lang w:val="en-US"/>
        </w:rPr>
        <w:t>long_word</w:t>
      </w:r>
      <w:proofErr w:type="spellEnd"/>
      <w:r w:rsidRPr="007B6311">
        <w:rPr>
          <w:rStyle w:val="CdigoHTML"/>
          <w:color w:val="313131"/>
          <w:sz w:val="24"/>
          <w:szCs w:val="24"/>
          <w:lang w:val="en-US"/>
        </w:rPr>
        <w:t xml:space="preserve"> = "characteristics"</w:t>
      </w:r>
    </w:p>
    <w:p w14:paraId="1767E7EB" w14:textId="77777777" w:rsidR="007B6311" w:rsidRPr="007B6311" w:rsidRDefault="007B6311" w:rsidP="007B6311">
      <w:pPr>
        <w:pStyle w:val="HTMLconformatoprevio"/>
        <w:shd w:val="clear" w:color="auto" w:fill="FFFFFF"/>
        <w:spacing w:before="240" w:after="240" w:line="336" w:lineRule="atLeast"/>
        <w:jc w:val="both"/>
        <w:rPr>
          <w:rStyle w:val="CdigoHTML"/>
          <w:color w:val="313131"/>
          <w:sz w:val="24"/>
          <w:szCs w:val="24"/>
          <w:lang w:val="en-US"/>
        </w:rPr>
      </w:pPr>
      <w:r w:rsidRPr="007B6311">
        <w:rPr>
          <w:rStyle w:val="CdigoHTML"/>
          <w:color w:val="313131"/>
          <w:sz w:val="24"/>
          <w:szCs w:val="24"/>
          <w:lang w:val="en-US"/>
        </w:rPr>
        <w:t># make the step increment -1 to step backwards</w:t>
      </w:r>
    </w:p>
    <w:p w14:paraId="0838DCBE" w14:textId="77777777" w:rsidR="007B6311" w:rsidRPr="007B6311" w:rsidRDefault="007B6311" w:rsidP="007B6311">
      <w:pPr>
        <w:pStyle w:val="HTMLconformatoprevio"/>
        <w:shd w:val="clear" w:color="auto" w:fill="FFFFFF"/>
        <w:spacing w:before="240" w:after="240" w:line="336" w:lineRule="atLeast"/>
        <w:jc w:val="both"/>
        <w:rPr>
          <w:rStyle w:val="CdigoHTML"/>
          <w:color w:val="313131"/>
          <w:sz w:val="24"/>
          <w:szCs w:val="24"/>
          <w:lang w:val="en-US"/>
        </w:rPr>
      </w:pPr>
      <w:r w:rsidRPr="007B6311">
        <w:rPr>
          <w:rStyle w:val="CdigoHTML"/>
          <w:color w:val="313131"/>
          <w:sz w:val="24"/>
          <w:szCs w:val="24"/>
          <w:lang w:val="en-US"/>
        </w:rPr>
        <w:t>print(</w:t>
      </w:r>
      <w:proofErr w:type="spellStart"/>
      <w:r w:rsidRPr="007B6311">
        <w:rPr>
          <w:rStyle w:val="CdigoHTML"/>
          <w:color w:val="313131"/>
          <w:sz w:val="24"/>
          <w:szCs w:val="24"/>
          <w:lang w:val="en-US"/>
        </w:rPr>
        <w:t>long_word</w:t>
      </w:r>
      <w:proofErr w:type="spellEnd"/>
      <w:r w:rsidRPr="007B6311">
        <w:rPr>
          <w:rStyle w:val="CdigoHTML"/>
          <w:color w:val="313131"/>
          <w:sz w:val="24"/>
          <w:szCs w:val="24"/>
          <w:lang w:val="en-US"/>
        </w:rPr>
        <w:t>[::-1])</w:t>
      </w:r>
    </w:p>
    <w:p w14:paraId="08792B9C" w14:textId="77777777" w:rsidR="007B6311" w:rsidRPr="007B6311" w:rsidRDefault="007B6311" w:rsidP="007B6311">
      <w:pPr>
        <w:pStyle w:val="HTMLconformatoprevio"/>
        <w:shd w:val="clear" w:color="auto" w:fill="FFFFFF"/>
        <w:spacing w:before="240" w:after="240" w:line="336" w:lineRule="atLeast"/>
        <w:jc w:val="both"/>
        <w:rPr>
          <w:rStyle w:val="CdigoHTML"/>
          <w:color w:val="313131"/>
          <w:sz w:val="24"/>
          <w:szCs w:val="24"/>
          <w:lang w:val="en-US"/>
        </w:rPr>
      </w:pPr>
      <w:r w:rsidRPr="007B6311">
        <w:rPr>
          <w:rStyle w:val="CdigoHTML"/>
          <w:color w:val="313131"/>
          <w:sz w:val="24"/>
          <w:szCs w:val="24"/>
          <w:lang w:val="en-US"/>
        </w:rPr>
        <w:t># [ ] review and run example of stepping backwards using [6::-1]</w:t>
      </w:r>
    </w:p>
    <w:p w14:paraId="2B8AB732" w14:textId="77777777" w:rsidR="007B6311" w:rsidRPr="006C30DC" w:rsidRDefault="007B6311" w:rsidP="007B6311">
      <w:pPr>
        <w:pStyle w:val="HTMLconformatoprevio"/>
        <w:shd w:val="clear" w:color="auto" w:fill="FFFFFF"/>
        <w:spacing w:before="240" w:after="240" w:line="336" w:lineRule="atLeast"/>
        <w:jc w:val="both"/>
        <w:rPr>
          <w:rStyle w:val="CdigoHTML"/>
          <w:color w:val="313131"/>
          <w:sz w:val="24"/>
          <w:szCs w:val="24"/>
          <w:lang w:val="en-US"/>
        </w:rPr>
      </w:pPr>
      <w:proofErr w:type="spellStart"/>
      <w:r w:rsidRPr="006C30DC">
        <w:rPr>
          <w:rStyle w:val="CdigoHTML"/>
          <w:color w:val="313131"/>
          <w:sz w:val="24"/>
          <w:szCs w:val="24"/>
          <w:lang w:val="en-US"/>
        </w:rPr>
        <w:t>long_word</w:t>
      </w:r>
      <w:proofErr w:type="spellEnd"/>
      <w:r w:rsidRPr="006C30DC">
        <w:rPr>
          <w:rStyle w:val="CdigoHTML"/>
          <w:color w:val="313131"/>
          <w:sz w:val="24"/>
          <w:szCs w:val="24"/>
          <w:lang w:val="en-US"/>
        </w:rPr>
        <w:t xml:space="preserve"> = "characteristics"</w:t>
      </w:r>
    </w:p>
    <w:p w14:paraId="03A2C37F" w14:textId="77777777" w:rsidR="007B6311" w:rsidRPr="007B6311" w:rsidRDefault="007B6311" w:rsidP="007B6311">
      <w:pPr>
        <w:pStyle w:val="HTMLconformatoprevio"/>
        <w:shd w:val="clear" w:color="auto" w:fill="FFFFFF"/>
        <w:spacing w:before="240" w:after="240" w:line="336" w:lineRule="atLeast"/>
        <w:jc w:val="both"/>
        <w:rPr>
          <w:rStyle w:val="CdigoHTML"/>
          <w:color w:val="313131"/>
          <w:sz w:val="24"/>
          <w:szCs w:val="24"/>
          <w:lang w:val="en-US"/>
        </w:rPr>
      </w:pPr>
      <w:r w:rsidRPr="007B6311">
        <w:rPr>
          <w:rStyle w:val="CdigoHTML"/>
          <w:color w:val="313131"/>
          <w:sz w:val="24"/>
          <w:szCs w:val="24"/>
          <w:lang w:val="en-US"/>
        </w:rPr>
        <w:t># start at the 7th letter backwards to start</w:t>
      </w:r>
    </w:p>
    <w:p w14:paraId="163299CF" w14:textId="77777777" w:rsidR="007B6311" w:rsidRPr="007B6311" w:rsidRDefault="007B6311" w:rsidP="007B6311">
      <w:pPr>
        <w:pStyle w:val="HTMLconformatoprevio"/>
        <w:shd w:val="clear" w:color="auto" w:fill="FFFFFF"/>
        <w:spacing w:before="240" w:after="240" w:line="336" w:lineRule="atLeast"/>
        <w:jc w:val="both"/>
        <w:rPr>
          <w:rStyle w:val="CdigoHTML"/>
          <w:color w:val="313131"/>
          <w:sz w:val="24"/>
          <w:szCs w:val="24"/>
          <w:lang w:val="en-US"/>
        </w:rPr>
      </w:pPr>
      <w:r w:rsidRPr="007B6311">
        <w:rPr>
          <w:rStyle w:val="CdigoHTML"/>
          <w:color w:val="313131"/>
          <w:sz w:val="24"/>
          <w:szCs w:val="24"/>
          <w:lang w:val="en-US"/>
        </w:rPr>
        <w:t>print(</w:t>
      </w:r>
      <w:proofErr w:type="spellStart"/>
      <w:r w:rsidRPr="007B6311">
        <w:rPr>
          <w:rStyle w:val="CdigoHTML"/>
          <w:color w:val="313131"/>
          <w:sz w:val="24"/>
          <w:szCs w:val="24"/>
          <w:lang w:val="en-US"/>
        </w:rPr>
        <w:t>long_word</w:t>
      </w:r>
      <w:proofErr w:type="spellEnd"/>
      <w:r w:rsidRPr="007B6311">
        <w:rPr>
          <w:rStyle w:val="CdigoHTML"/>
          <w:color w:val="313131"/>
          <w:sz w:val="24"/>
          <w:szCs w:val="24"/>
          <w:lang w:val="en-US"/>
        </w:rPr>
        <w:t>[6::-1])</w:t>
      </w:r>
    </w:p>
    <w:p w14:paraId="3041F0E7" w14:textId="77777777" w:rsidR="005B1849" w:rsidRDefault="005B1849" w:rsidP="007B6311">
      <w:pPr>
        <w:pStyle w:val="Ttulo2"/>
        <w:shd w:val="clear" w:color="auto" w:fill="FFFFFF"/>
        <w:spacing w:before="0" w:beforeAutospacing="0" w:after="225" w:afterAutospacing="0" w:line="288" w:lineRule="atLeast"/>
        <w:jc w:val="both"/>
        <w:rPr>
          <w:rFonts w:ascii="Helvetica" w:hAnsi="Helvetica" w:cs="Helvetica"/>
          <w:b w:val="0"/>
          <w:bCs w:val="0"/>
          <w:color w:val="646464"/>
          <w:spacing w:val="15"/>
          <w:sz w:val="24"/>
          <w:szCs w:val="24"/>
          <w:lang w:val="en-US"/>
        </w:rPr>
      </w:pPr>
    </w:p>
    <w:p w14:paraId="29A5A80A" w14:textId="77777777" w:rsidR="005B1849" w:rsidRDefault="005B1849" w:rsidP="007B6311">
      <w:pPr>
        <w:pStyle w:val="Ttulo2"/>
        <w:shd w:val="clear" w:color="auto" w:fill="FFFFFF"/>
        <w:spacing w:before="0" w:beforeAutospacing="0" w:after="225" w:afterAutospacing="0" w:line="288" w:lineRule="atLeast"/>
        <w:jc w:val="both"/>
        <w:rPr>
          <w:rFonts w:ascii="Helvetica" w:hAnsi="Helvetica" w:cs="Helvetica"/>
          <w:b w:val="0"/>
          <w:bCs w:val="0"/>
          <w:color w:val="646464"/>
          <w:spacing w:val="15"/>
          <w:sz w:val="24"/>
          <w:szCs w:val="24"/>
          <w:lang w:val="en-US"/>
        </w:rPr>
      </w:pPr>
    </w:p>
    <w:p w14:paraId="635D2D69" w14:textId="77777777" w:rsidR="005B1849" w:rsidRDefault="005B1849" w:rsidP="007B6311">
      <w:pPr>
        <w:pStyle w:val="Ttulo2"/>
        <w:shd w:val="clear" w:color="auto" w:fill="FFFFFF"/>
        <w:spacing w:before="0" w:beforeAutospacing="0" w:after="225" w:afterAutospacing="0" w:line="288" w:lineRule="atLeast"/>
        <w:jc w:val="both"/>
        <w:rPr>
          <w:rFonts w:ascii="Helvetica" w:hAnsi="Helvetica" w:cs="Helvetica"/>
          <w:b w:val="0"/>
          <w:bCs w:val="0"/>
          <w:color w:val="646464"/>
          <w:spacing w:val="15"/>
          <w:sz w:val="24"/>
          <w:szCs w:val="24"/>
          <w:lang w:val="en-US"/>
        </w:rPr>
      </w:pPr>
    </w:p>
    <w:p w14:paraId="2E43564B" w14:textId="532C3E41" w:rsidR="007B6311" w:rsidRPr="007B6311" w:rsidRDefault="007B6311" w:rsidP="007B6311">
      <w:pPr>
        <w:pStyle w:val="Ttulo2"/>
        <w:shd w:val="clear" w:color="auto" w:fill="FFFFFF"/>
        <w:spacing w:before="0" w:beforeAutospacing="0" w:after="225" w:afterAutospacing="0" w:line="288" w:lineRule="atLeast"/>
        <w:jc w:val="both"/>
        <w:rPr>
          <w:rFonts w:ascii="Helvetica" w:hAnsi="Helvetica" w:cs="Helvetica"/>
          <w:b w:val="0"/>
          <w:bCs w:val="0"/>
          <w:color w:val="646464"/>
          <w:spacing w:val="15"/>
          <w:sz w:val="24"/>
          <w:szCs w:val="24"/>
          <w:lang w:val="en-US"/>
        </w:rPr>
      </w:pPr>
      <w:r w:rsidRPr="007B6311">
        <w:rPr>
          <w:rFonts w:ascii="Helvetica" w:hAnsi="Helvetica" w:cs="Helvetica"/>
          <w:b w:val="0"/>
          <w:bCs w:val="0"/>
          <w:color w:val="646464"/>
          <w:spacing w:val="15"/>
          <w:sz w:val="24"/>
          <w:szCs w:val="24"/>
          <w:lang w:val="en-US"/>
        </w:rPr>
        <w:t>Task 5</w:t>
      </w:r>
    </w:p>
    <w:p w14:paraId="685248A5" w14:textId="77777777" w:rsidR="007B6311" w:rsidRPr="007B6311" w:rsidRDefault="007B6311" w:rsidP="007B6311">
      <w:pPr>
        <w:pStyle w:val="NormalWeb"/>
        <w:shd w:val="clear" w:color="auto" w:fill="FFFFFF"/>
        <w:spacing w:before="0" w:beforeAutospacing="0" w:after="340" w:afterAutospacing="0"/>
        <w:jc w:val="both"/>
        <w:rPr>
          <w:rFonts w:ascii="Helvetica" w:hAnsi="Helvetica" w:cs="Helvetica"/>
          <w:color w:val="313131"/>
          <w:lang w:val="en-US"/>
        </w:rPr>
      </w:pPr>
      <w:r w:rsidRPr="007B6311">
        <w:rPr>
          <w:rFonts w:ascii="Helvetica" w:hAnsi="Helvetica" w:cs="Helvetica"/>
          <w:color w:val="313131"/>
          <w:lang w:val="en-US"/>
        </w:rPr>
        <w:t>use slicing</w:t>
      </w:r>
    </w:p>
    <w:p w14:paraId="37B9D422" w14:textId="77777777" w:rsidR="007B6311" w:rsidRPr="006C30DC" w:rsidRDefault="007B6311" w:rsidP="007B6311">
      <w:pPr>
        <w:pStyle w:val="HTMLconformatoprevio"/>
        <w:shd w:val="clear" w:color="auto" w:fill="FFFFFF"/>
        <w:spacing w:before="240" w:after="240" w:line="336" w:lineRule="atLeast"/>
        <w:jc w:val="both"/>
        <w:rPr>
          <w:rStyle w:val="CdigoHTML"/>
          <w:color w:val="313131"/>
          <w:sz w:val="24"/>
          <w:szCs w:val="24"/>
          <w:lang w:val="en-US"/>
        </w:rPr>
      </w:pPr>
      <w:r w:rsidRPr="006C30DC">
        <w:rPr>
          <w:rStyle w:val="CdigoHTML"/>
          <w:color w:val="313131"/>
          <w:sz w:val="24"/>
          <w:szCs w:val="24"/>
          <w:lang w:val="en-US"/>
        </w:rPr>
        <w:t xml:space="preserve"># [ ] reverse </w:t>
      </w:r>
      <w:proofErr w:type="spellStart"/>
      <w:r w:rsidRPr="006C30DC">
        <w:rPr>
          <w:rStyle w:val="CdigoHTML"/>
          <w:color w:val="313131"/>
          <w:sz w:val="24"/>
          <w:szCs w:val="24"/>
          <w:lang w:val="en-US"/>
        </w:rPr>
        <w:t>long_word</w:t>
      </w:r>
      <w:proofErr w:type="spellEnd"/>
    </w:p>
    <w:p w14:paraId="6F0BEF4B" w14:textId="77777777" w:rsidR="007B6311" w:rsidRPr="007B6311" w:rsidRDefault="007B6311" w:rsidP="007B6311">
      <w:pPr>
        <w:pStyle w:val="HTMLconformatoprevio"/>
        <w:shd w:val="clear" w:color="auto" w:fill="FFFFFF"/>
        <w:spacing w:before="240" w:after="240" w:line="336" w:lineRule="atLeast"/>
        <w:jc w:val="both"/>
        <w:rPr>
          <w:rStyle w:val="CdigoHTML"/>
          <w:color w:val="313131"/>
          <w:sz w:val="24"/>
          <w:szCs w:val="24"/>
          <w:lang w:val="en-US"/>
        </w:rPr>
      </w:pPr>
      <w:proofErr w:type="spellStart"/>
      <w:r w:rsidRPr="007B6311">
        <w:rPr>
          <w:rStyle w:val="CdigoHTML"/>
          <w:color w:val="313131"/>
          <w:sz w:val="24"/>
          <w:szCs w:val="24"/>
          <w:lang w:val="en-US"/>
        </w:rPr>
        <w:t>long_word</w:t>
      </w:r>
      <w:proofErr w:type="spellEnd"/>
      <w:r w:rsidRPr="007B6311">
        <w:rPr>
          <w:rStyle w:val="CdigoHTML"/>
          <w:color w:val="313131"/>
          <w:sz w:val="24"/>
          <w:szCs w:val="24"/>
          <w:lang w:val="en-US"/>
        </w:rPr>
        <w:t xml:space="preserve"> = "stressed"</w:t>
      </w:r>
    </w:p>
    <w:p w14:paraId="37E8135F" w14:textId="77777777" w:rsidR="007B6311" w:rsidRPr="007B6311" w:rsidRDefault="007B6311" w:rsidP="007B6311">
      <w:pPr>
        <w:pStyle w:val="HTMLconformatoprevio"/>
        <w:shd w:val="clear" w:color="auto" w:fill="FFFFFF"/>
        <w:spacing w:before="240" w:after="240" w:line="336" w:lineRule="atLeast"/>
        <w:jc w:val="both"/>
        <w:rPr>
          <w:rStyle w:val="CdigoHTML"/>
          <w:color w:val="313131"/>
          <w:sz w:val="24"/>
          <w:szCs w:val="24"/>
          <w:lang w:val="en-US"/>
        </w:rPr>
      </w:pPr>
      <w:r w:rsidRPr="007B6311">
        <w:rPr>
          <w:rStyle w:val="CdigoHTML"/>
          <w:color w:val="313131"/>
          <w:sz w:val="24"/>
          <w:szCs w:val="24"/>
          <w:lang w:val="en-US"/>
        </w:rPr>
        <w:t xml:space="preserve"># [ ] print the first 5 letters of </w:t>
      </w:r>
      <w:proofErr w:type="spellStart"/>
      <w:r w:rsidRPr="007B6311">
        <w:rPr>
          <w:rStyle w:val="CdigoHTML"/>
          <w:color w:val="313131"/>
          <w:sz w:val="24"/>
          <w:szCs w:val="24"/>
          <w:lang w:val="en-US"/>
        </w:rPr>
        <w:t>long_word</w:t>
      </w:r>
      <w:proofErr w:type="spellEnd"/>
      <w:r w:rsidRPr="007B6311">
        <w:rPr>
          <w:rStyle w:val="CdigoHTML"/>
          <w:color w:val="313131"/>
          <w:sz w:val="24"/>
          <w:szCs w:val="24"/>
          <w:lang w:val="en-US"/>
        </w:rPr>
        <w:t xml:space="preserve"> in reverse</w:t>
      </w:r>
    </w:p>
    <w:p w14:paraId="5D3BF88E" w14:textId="77777777" w:rsidR="007B6311" w:rsidRPr="007B6311" w:rsidRDefault="007B6311" w:rsidP="007B6311">
      <w:pPr>
        <w:pStyle w:val="HTMLconformatoprevio"/>
        <w:shd w:val="clear" w:color="auto" w:fill="FFFFFF"/>
        <w:spacing w:before="240" w:after="240" w:line="336" w:lineRule="atLeast"/>
        <w:jc w:val="both"/>
        <w:rPr>
          <w:rStyle w:val="CdigoHTML"/>
          <w:color w:val="313131"/>
          <w:sz w:val="24"/>
          <w:szCs w:val="24"/>
          <w:lang w:val="en-US"/>
        </w:rPr>
      </w:pPr>
      <w:proofErr w:type="spellStart"/>
      <w:r w:rsidRPr="007B6311">
        <w:rPr>
          <w:rStyle w:val="CdigoHTML"/>
          <w:color w:val="313131"/>
          <w:sz w:val="24"/>
          <w:szCs w:val="24"/>
          <w:lang w:val="en-US"/>
        </w:rPr>
        <w:t>long_word</w:t>
      </w:r>
      <w:proofErr w:type="spellEnd"/>
      <w:r w:rsidRPr="007B6311">
        <w:rPr>
          <w:rStyle w:val="CdigoHTML"/>
          <w:color w:val="313131"/>
          <w:sz w:val="24"/>
          <w:szCs w:val="24"/>
          <w:lang w:val="en-US"/>
        </w:rPr>
        <w:t xml:space="preserve"> = "characteristics"</w:t>
      </w:r>
    </w:p>
    <w:p w14:paraId="60BB3FA4" w14:textId="77777777" w:rsidR="007B6311" w:rsidRPr="007B6311" w:rsidRDefault="007B6311" w:rsidP="007B6311">
      <w:pPr>
        <w:pStyle w:val="Ttulo2"/>
        <w:shd w:val="clear" w:color="auto" w:fill="FFFFFF"/>
        <w:spacing w:before="0" w:beforeAutospacing="0" w:after="225" w:afterAutospacing="0" w:line="288" w:lineRule="atLeast"/>
        <w:jc w:val="both"/>
        <w:rPr>
          <w:rFonts w:ascii="Helvetica" w:hAnsi="Helvetica" w:cs="Helvetica"/>
          <w:b w:val="0"/>
          <w:bCs w:val="0"/>
          <w:color w:val="646464"/>
          <w:spacing w:val="15"/>
          <w:sz w:val="24"/>
          <w:szCs w:val="24"/>
          <w:lang w:val="en-US"/>
        </w:rPr>
      </w:pPr>
      <w:r w:rsidRPr="007B6311">
        <w:rPr>
          <w:rFonts w:ascii="Helvetica" w:hAnsi="Helvetica" w:cs="Helvetica"/>
          <w:b w:val="0"/>
          <w:bCs w:val="0"/>
          <w:color w:val="646464"/>
          <w:spacing w:val="15"/>
          <w:sz w:val="24"/>
          <w:szCs w:val="24"/>
          <w:lang w:val="en-US"/>
        </w:rPr>
        <w:lastRenderedPageBreak/>
        <w:t>Task 6</w:t>
      </w:r>
    </w:p>
    <w:p w14:paraId="0A85718A" w14:textId="77777777" w:rsidR="007B6311" w:rsidRPr="007B6311" w:rsidRDefault="007B6311" w:rsidP="007B6311">
      <w:pPr>
        <w:pStyle w:val="NormalWeb"/>
        <w:shd w:val="clear" w:color="auto" w:fill="FFFFFF"/>
        <w:spacing w:before="0" w:beforeAutospacing="0" w:after="340" w:afterAutospacing="0"/>
        <w:jc w:val="both"/>
        <w:rPr>
          <w:rFonts w:ascii="Helvetica" w:hAnsi="Helvetica" w:cs="Helvetica"/>
          <w:color w:val="313131"/>
          <w:lang w:val="en-US"/>
        </w:rPr>
      </w:pPr>
      <w:r w:rsidRPr="007B6311">
        <w:rPr>
          <w:rFonts w:ascii="Helvetica" w:hAnsi="Helvetica" w:cs="Helvetica"/>
          <w:color w:val="313131"/>
          <w:lang w:val="en-US"/>
        </w:rPr>
        <w:t>use slicing</w:t>
      </w:r>
    </w:p>
    <w:p w14:paraId="3C617162" w14:textId="77777777" w:rsidR="007B6311" w:rsidRPr="007B6311" w:rsidRDefault="007B6311" w:rsidP="007B6311">
      <w:pPr>
        <w:pStyle w:val="HTMLconformatoprevio"/>
        <w:shd w:val="clear" w:color="auto" w:fill="FFFFFF"/>
        <w:spacing w:before="240" w:after="240" w:line="336" w:lineRule="atLeast"/>
        <w:jc w:val="both"/>
        <w:rPr>
          <w:rStyle w:val="CdigoHTML"/>
          <w:color w:val="313131"/>
          <w:sz w:val="24"/>
          <w:szCs w:val="24"/>
          <w:lang w:val="en-US"/>
        </w:rPr>
      </w:pPr>
      <w:r w:rsidRPr="007B6311">
        <w:rPr>
          <w:rStyle w:val="CdigoHTML"/>
          <w:color w:val="313131"/>
          <w:sz w:val="24"/>
          <w:szCs w:val="24"/>
          <w:lang w:val="en-US"/>
        </w:rPr>
        <w:t xml:space="preserve"># [ ] print the first 4 letters of </w:t>
      </w:r>
      <w:proofErr w:type="spellStart"/>
      <w:r w:rsidRPr="007B6311">
        <w:rPr>
          <w:rStyle w:val="CdigoHTML"/>
          <w:color w:val="313131"/>
          <w:sz w:val="24"/>
          <w:szCs w:val="24"/>
          <w:lang w:val="en-US"/>
        </w:rPr>
        <w:t>long_word</w:t>
      </w:r>
      <w:proofErr w:type="spellEnd"/>
    </w:p>
    <w:p w14:paraId="01478390" w14:textId="77777777" w:rsidR="007B6311" w:rsidRPr="007B6311" w:rsidRDefault="007B6311" w:rsidP="007B6311">
      <w:pPr>
        <w:pStyle w:val="HTMLconformatoprevio"/>
        <w:shd w:val="clear" w:color="auto" w:fill="FFFFFF"/>
        <w:spacing w:before="240" w:after="240" w:line="336" w:lineRule="atLeast"/>
        <w:jc w:val="both"/>
        <w:rPr>
          <w:rStyle w:val="CdigoHTML"/>
          <w:color w:val="313131"/>
          <w:sz w:val="24"/>
          <w:szCs w:val="24"/>
          <w:lang w:val="en-US"/>
        </w:rPr>
      </w:pPr>
      <w:r w:rsidRPr="007B6311">
        <w:rPr>
          <w:rStyle w:val="CdigoHTML"/>
          <w:color w:val="313131"/>
          <w:sz w:val="24"/>
          <w:szCs w:val="24"/>
          <w:lang w:val="en-US"/>
        </w:rPr>
        <w:t xml:space="preserve"># [ ] print the first 4 letters of </w:t>
      </w:r>
      <w:proofErr w:type="spellStart"/>
      <w:r w:rsidRPr="007B6311">
        <w:rPr>
          <w:rStyle w:val="CdigoHTML"/>
          <w:color w:val="313131"/>
          <w:sz w:val="24"/>
          <w:szCs w:val="24"/>
          <w:lang w:val="en-US"/>
        </w:rPr>
        <w:t>long_word</w:t>
      </w:r>
      <w:proofErr w:type="spellEnd"/>
      <w:r w:rsidRPr="007B6311">
        <w:rPr>
          <w:rStyle w:val="CdigoHTML"/>
          <w:color w:val="313131"/>
          <w:sz w:val="24"/>
          <w:szCs w:val="24"/>
          <w:lang w:val="en-US"/>
        </w:rPr>
        <w:t xml:space="preserve"> in reverse</w:t>
      </w:r>
    </w:p>
    <w:p w14:paraId="2F8EDF50" w14:textId="77777777" w:rsidR="007B6311" w:rsidRPr="007B6311" w:rsidRDefault="007B6311" w:rsidP="007B6311">
      <w:pPr>
        <w:pStyle w:val="HTMLconformatoprevio"/>
        <w:shd w:val="clear" w:color="auto" w:fill="FFFFFF"/>
        <w:spacing w:before="240" w:after="240" w:line="336" w:lineRule="atLeast"/>
        <w:jc w:val="both"/>
        <w:rPr>
          <w:rStyle w:val="CdigoHTML"/>
          <w:color w:val="313131"/>
          <w:sz w:val="24"/>
          <w:szCs w:val="24"/>
          <w:lang w:val="en-US"/>
        </w:rPr>
      </w:pPr>
      <w:r w:rsidRPr="007B6311">
        <w:rPr>
          <w:rStyle w:val="CdigoHTML"/>
          <w:color w:val="313131"/>
          <w:sz w:val="24"/>
          <w:szCs w:val="24"/>
          <w:lang w:val="en-US"/>
        </w:rPr>
        <w:t xml:space="preserve"># [ ] print the last 4 letters of </w:t>
      </w:r>
      <w:proofErr w:type="spellStart"/>
      <w:r w:rsidRPr="007B6311">
        <w:rPr>
          <w:rStyle w:val="CdigoHTML"/>
          <w:color w:val="313131"/>
          <w:sz w:val="24"/>
          <w:szCs w:val="24"/>
          <w:lang w:val="en-US"/>
        </w:rPr>
        <w:t>long_word</w:t>
      </w:r>
      <w:proofErr w:type="spellEnd"/>
      <w:r w:rsidRPr="007B6311">
        <w:rPr>
          <w:rStyle w:val="CdigoHTML"/>
          <w:color w:val="313131"/>
          <w:sz w:val="24"/>
          <w:szCs w:val="24"/>
          <w:lang w:val="en-US"/>
        </w:rPr>
        <w:t xml:space="preserve"> in reverse</w:t>
      </w:r>
    </w:p>
    <w:p w14:paraId="1719DC27" w14:textId="77777777" w:rsidR="007B6311" w:rsidRPr="007B6311" w:rsidRDefault="007B6311" w:rsidP="007B6311">
      <w:pPr>
        <w:pStyle w:val="HTMLconformatoprevio"/>
        <w:shd w:val="clear" w:color="auto" w:fill="FFFFFF"/>
        <w:spacing w:before="240" w:after="240" w:line="336" w:lineRule="atLeast"/>
        <w:jc w:val="both"/>
        <w:rPr>
          <w:rStyle w:val="CdigoHTML"/>
          <w:color w:val="313131"/>
          <w:sz w:val="24"/>
          <w:szCs w:val="24"/>
          <w:lang w:val="en-US"/>
        </w:rPr>
      </w:pPr>
      <w:r w:rsidRPr="007B6311">
        <w:rPr>
          <w:rStyle w:val="CdigoHTML"/>
          <w:color w:val="313131"/>
          <w:sz w:val="24"/>
          <w:szCs w:val="24"/>
          <w:lang w:val="en-US"/>
        </w:rPr>
        <w:t xml:space="preserve"># [ ] print the letters spanning indexes 3 to 6 of </w:t>
      </w:r>
      <w:proofErr w:type="spellStart"/>
      <w:r w:rsidRPr="007B6311">
        <w:rPr>
          <w:rStyle w:val="CdigoHTML"/>
          <w:color w:val="313131"/>
          <w:sz w:val="24"/>
          <w:szCs w:val="24"/>
          <w:lang w:val="en-US"/>
        </w:rPr>
        <w:t>long_word</w:t>
      </w:r>
      <w:proofErr w:type="spellEnd"/>
      <w:r w:rsidRPr="007B6311">
        <w:rPr>
          <w:rStyle w:val="CdigoHTML"/>
          <w:color w:val="313131"/>
          <w:sz w:val="24"/>
          <w:szCs w:val="24"/>
          <w:lang w:val="en-US"/>
        </w:rPr>
        <w:t xml:space="preserve"> in Reverse</w:t>
      </w:r>
    </w:p>
    <w:p w14:paraId="561F8C36" w14:textId="77777777" w:rsidR="007B6311" w:rsidRPr="006C30DC" w:rsidRDefault="007B6311" w:rsidP="007B6311">
      <w:pPr>
        <w:pStyle w:val="HTMLconformatoprevio"/>
        <w:shd w:val="clear" w:color="auto" w:fill="FFFFFF"/>
        <w:spacing w:before="240" w:after="240" w:line="336" w:lineRule="atLeast"/>
        <w:jc w:val="both"/>
        <w:rPr>
          <w:color w:val="313131"/>
          <w:sz w:val="24"/>
          <w:szCs w:val="24"/>
          <w:lang w:val="en-US"/>
        </w:rPr>
      </w:pPr>
      <w:proofErr w:type="spellStart"/>
      <w:r w:rsidRPr="006C30DC">
        <w:rPr>
          <w:rStyle w:val="CdigoHTML"/>
          <w:color w:val="313131"/>
          <w:sz w:val="24"/>
          <w:szCs w:val="24"/>
          <w:lang w:val="en-US"/>
        </w:rPr>
        <w:t>long_word</w:t>
      </w:r>
      <w:proofErr w:type="spellEnd"/>
      <w:r w:rsidRPr="006C30DC">
        <w:rPr>
          <w:rStyle w:val="CdigoHTML"/>
          <w:color w:val="313131"/>
          <w:sz w:val="24"/>
          <w:szCs w:val="24"/>
          <w:lang w:val="en-US"/>
        </w:rPr>
        <w:t xml:space="preserve"> = "timeline"</w:t>
      </w:r>
    </w:p>
    <w:p w14:paraId="31223A62" w14:textId="1E358C93" w:rsidR="00B93F3F" w:rsidRDefault="005B1849" w:rsidP="00050E84">
      <w:pPr>
        <w:jc w:val="both"/>
        <w:rPr>
          <w:sz w:val="24"/>
          <w:szCs w:val="24"/>
          <w:lang w:val="en-US"/>
        </w:rPr>
      </w:pPr>
      <w:r>
        <w:rPr>
          <w:noProof/>
          <w:sz w:val="24"/>
          <w:szCs w:val="24"/>
          <w:lang w:val="en-US"/>
        </w:rPr>
        <w:drawing>
          <wp:inline distT="0" distB="0" distL="0" distR="0" wp14:anchorId="63CD7758" wp14:editId="5E50F550">
            <wp:extent cx="6267249" cy="4381169"/>
            <wp:effectExtent l="0" t="0" r="635" b="63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286117" cy="4394359"/>
                    </a:xfrm>
                    <a:prstGeom prst="rect">
                      <a:avLst/>
                    </a:prstGeom>
                    <a:noFill/>
                    <a:ln>
                      <a:noFill/>
                    </a:ln>
                  </pic:spPr>
                </pic:pic>
              </a:graphicData>
            </a:graphic>
          </wp:inline>
        </w:drawing>
      </w:r>
    </w:p>
    <w:p w14:paraId="685A0EF2" w14:textId="77777777" w:rsidR="007B6311" w:rsidRDefault="007B6311" w:rsidP="00050E84">
      <w:pPr>
        <w:jc w:val="both"/>
        <w:rPr>
          <w:sz w:val="24"/>
          <w:szCs w:val="24"/>
          <w:lang w:val="en-US"/>
        </w:rPr>
      </w:pPr>
    </w:p>
    <w:p w14:paraId="19322282" w14:textId="62DFF87E" w:rsidR="00D70359" w:rsidRDefault="00D70359" w:rsidP="00050E84">
      <w:pPr>
        <w:jc w:val="both"/>
        <w:rPr>
          <w:sz w:val="24"/>
          <w:szCs w:val="24"/>
          <w:lang w:val="en-US"/>
        </w:rPr>
      </w:pPr>
    </w:p>
    <w:p w14:paraId="454CF255" w14:textId="33F98AAF" w:rsidR="005B1849" w:rsidRDefault="005B1849" w:rsidP="00050E84">
      <w:pPr>
        <w:jc w:val="both"/>
        <w:rPr>
          <w:sz w:val="24"/>
          <w:szCs w:val="24"/>
          <w:lang w:val="en-US"/>
        </w:rPr>
      </w:pPr>
    </w:p>
    <w:p w14:paraId="074A3352" w14:textId="77777777" w:rsidR="005B1849" w:rsidRDefault="005B1849" w:rsidP="00050E84">
      <w:pPr>
        <w:jc w:val="both"/>
        <w:rPr>
          <w:sz w:val="24"/>
          <w:szCs w:val="24"/>
          <w:lang w:val="en-US"/>
        </w:rPr>
      </w:pPr>
    </w:p>
    <w:p w14:paraId="58FE27C1" w14:textId="2947FBD2" w:rsidR="00D70359" w:rsidRDefault="00D70359" w:rsidP="00050E84">
      <w:pPr>
        <w:jc w:val="both"/>
        <w:rPr>
          <w:sz w:val="24"/>
          <w:szCs w:val="24"/>
          <w:lang w:val="en-US"/>
        </w:rPr>
      </w:pPr>
    </w:p>
    <w:p w14:paraId="49945F8F" w14:textId="33493227" w:rsidR="00D70359" w:rsidRPr="00B93F3F" w:rsidRDefault="00D70359" w:rsidP="00050E84">
      <w:pPr>
        <w:jc w:val="both"/>
        <w:rPr>
          <w:b/>
          <w:color w:val="00B050"/>
          <w:sz w:val="36"/>
          <w:szCs w:val="36"/>
          <w:lang w:val="en-US"/>
        </w:rPr>
      </w:pPr>
      <w:r w:rsidRPr="00B93F3F">
        <w:rPr>
          <w:b/>
          <w:color w:val="00B050"/>
          <w:sz w:val="36"/>
          <w:szCs w:val="36"/>
          <w:lang w:val="en-US"/>
        </w:rPr>
        <w:lastRenderedPageBreak/>
        <w:t>3.7</w:t>
      </w:r>
      <w:r w:rsidR="00B93F3F" w:rsidRPr="00B93F3F">
        <w:rPr>
          <w:b/>
          <w:color w:val="00B050"/>
          <w:sz w:val="36"/>
          <w:szCs w:val="36"/>
          <w:lang w:val="en-US"/>
        </w:rPr>
        <w:t xml:space="preserve"> Self-Check: Module 1: Lesson 1.2</w:t>
      </w:r>
    </w:p>
    <w:p w14:paraId="7D24A68B" w14:textId="33AEBB79" w:rsidR="00D70359" w:rsidRDefault="0060080F" w:rsidP="00050E84">
      <w:pPr>
        <w:jc w:val="both"/>
        <w:rPr>
          <w:sz w:val="24"/>
          <w:szCs w:val="24"/>
          <w:lang w:val="en-US"/>
        </w:rPr>
      </w:pPr>
      <w:r>
        <w:rPr>
          <w:noProof/>
          <w:sz w:val="24"/>
          <w:szCs w:val="24"/>
          <w:lang w:val="en-US"/>
        </w:rPr>
        <w:drawing>
          <wp:inline distT="0" distB="0" distL="0" distR="0" wp14:anchorId="3EABB26E" wp14:editId="2E034404">
            <wp:extent cx="5391150" cy="2655570"/>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91150" cy="2655570"/>
                    </a:xfrm>
                    <a:prstGeom prst="rect">
                      <a:avLst/>
                    </a:prstGeom>
                    <a:noFill/>
                    <a:ln>
                      <a:noFill/>
                    </a:ln>
                  </pic:spPr>
                </pic:pic>
              </a:graphicData>
            </a:graphic>
          </wp:inline>
        </w:drawing>
      </w:r>
    </w:p>
    <w:p w14:paraId="515ACF12" w14:textId="33B334E8" w:rsidR="0060080F" w:rsidRDefault="00256D8A" w:rsidP="00050E84">
      <w:pPr>
        <w:jc w:val="both"/>
        <w:rPr>
          <w:sz w:val="24"/>
          <w:szCs w:val="24"/>
          <w:lang w:val="en-US"/>
        </w:rPr>
      </w:pPr>
      <w:r>
        <w:rPr>
          <w:noProof/>
          <w:sz w:val="24"/>
          <w:szCs w:val="24"/>
          <w:lang w:val="en-US"/>
        </w:rPr>
        <w:drawing>
          <wp:inline distT="0" distB="0" distL="0" distR="0" wp14:anchorId="3C584851" wp14:editId="76114529">
            <wp:extent cx="5391150" cy="3108960"/>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391150" cy="3108960"/>
                    </a:xfrm>
                    <a:prstGeom prst="rect">
                      <a:avLst/>
                    </a:prstGeom>
                    <a:noFill/>
                    <a:ln>
                      <a:noFill/>
                    </a:ln>
                  </pic:spPr>
                </pic:pic>
              </a:graphicData>
            </a:graphic>
          </wp:inline>
        </w:drawing>
      </w:r>
    </w:p>
    <w:p w14:paraId="7D0175C1" w14:textId="4AE1B232" w:rsidR="00256D8A" w:rsidRDefault="00256D8A" w:rsidP="00050E84">
      <w:pPr>
        <w:jc w:val="both"/>
        <w:rPr>
          <w:sz w:val="24"/>
          <w:szCs w:val="24"/>
          <w:lang w:val="en-US"/>
        </w:rPr>
      </w:pPr>
      <w:r>
        <w:rPr>
          <w:noProof/>
          <w:sz w:val="24"/>
          <w:szCs w:val="24"/>
          <w:lang w:val="en-US"/>
        </w:rPr>
        <w:lastRenderedPageBreak/>
        <w:drawing>
          <wp:inline distT="0" distB="0" distL="0" distR="0" wp14:anchorId="2BE57122" wp14:editId="122B2E86">
            <wp:extent cx="5391150" cy="3180715"/>
            <wp:effectExtent l="0" t="0" r="0" b="63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391150" cy="3180715"/>
                    </a:xfrm>
                    <a:prstGeom prst="rect">
                      <a:avLst/>
                    </a:prstGeom>
                    <a:noFill/>
                    <a:ln>
                      <a:noFill/>
                    </a:ln>
                  </pic:spPr>
                </pic:pic>
              </a:graphicData>
            </a:graphic>
          </wp:inline>
        </w:drawing>
      </w:r>
    </w:p>
    <w:p w14:paraId="4F7DF4E4" w14:textId="14609A7C" w:rsidR="00256D8A" w:rsidRDefault="00256D8A" w:rsidP="00050E84">
      <w:pPr>
        <w:jc w:val="both"/>
        <w:rPr>
          <w:sz w:val="24"/>
          <w:szCs w:val="24"/>
          <w:lang w:val="en-US"/>
        </w:rPr>
      </w:pPr>
      <w:r>
        <w:rPr>
          <w:noProof/>
          <w:sz w:val="24"/>
          <w:szCs w:val="24"/>
          <w:lang w:val="en-US"/>
        </w:rPr>
        <w:drawing>
          <wp:inline distT="0" distB="0" distL="0" distR="0" wp14:anchorId="63E0A7B2" wp14:editId="7B7A0D63">
            <wp:extent cx="5398770" cy="3196590"/>
            <wp:effectExtent l="0" t="0" r="0" b="381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398770" cy="3196590"/>
                    </a:xfrm>
                    <a:prstGeom prst="rect">
                      <a:avLst/>
                    </a:prstGeom>
                    <a:noFill/>
                    <a:ln>
                      <a:noFill/>
                    </a:ln>
                  </pic:spPr>
                </pic:pic>
              </a:graphicData>
            </a:graphic>
          </wp:inline>
        </w:drawing>
      </w:r>
    </w:p>
    <w:p w14:paraId="234FC09B" w14:textId="459CBCB3" w:rsidR="00D70359" w:rsidRDefault="00D70359" w:rsidP="00050E84">
      <w:pPr>
        <w:jc w:val="both"/>
        <w:rPr>
          <w:sz w:val="24"/>
          <w:szCs w:val="24"/>
          <w:lang w:val="en-US"/>
        </w:rPr>
      </w:pPr>
    </w:p>
    <w:p w14:paraId="28FFE6F6" w14:textId="7C4C2D3A" w:rsidR="00D70359" w:rsidRDefault="00D70359" w:rsidP="00050E84">
      <w:pPr>
        <w:jc w:val="both"/>
        <w:rPr>
          <w:sz w:val="24"/>
          <w:szCs w:val="24"/>
          <w:lang w:val="en-US"/>
        </w:rPr>
      </w:pPr>
    </w:p>
    <w:p w14:paraId="116FFD50" w14:textId="77777777" w:rsidR="00D70359" w:rsidRDefault="00D70359" w:rsidP="00050E84">
      <w:pPr>
        <w:jc w:val="both"/>
        <w:rPr>
          <w:sz w:val="24"/>
          <w:szCs w:val="24"/>
          <w:lang w:val="en-US"/>
        </w:rPr>
      </w:pPr>
    </w:p>
    <w:p w14:paraId="50896F1E" w14:textId="4378C2F8" w:rsidR="00604217" w:rsidRDefault="00604217" w:rsidP="00050E84">
      <w:pPr>
        <w:jc w:val="both"/>
        <w:rPr>
          <w:sz w:val="24"/>
          <w:szCs w:val="24"/>
          <w:lang w:val="en-US"/>
        </w:rPr>
      </w:pPr>
    </w:p>
    <w:p w14:paraId="0ADC723F" w14:textId="46179FAC" w:rsidR="00604217" w:rsidRDefault="00604217" w:rsidP="00050E84">
      <w:pPr>
        <w:jc w:val="both"/>
        <w:rPr>
          <w:sz w:val="24"/>
          <w:szCs w:val="24"/>
          <w:lang w:val="en-US"/>
        </w:rPr>
      </w:pPr>
    </w:p>
    <w:p w14:paraId="7FF45133" w14:textId="5ADC00A5" w:rsidR="00604217" w:rsidRPr="00604217" w:rsidRDefault="00604217" w:rsidP="00050E84">
      <w:pPr>
        <w:jc w:val="both"/>
        <w:rPr>
          <w:sz w:val="24"/>
          <w:szCs w:val="24"/>
          <w:lang w:val="en-US"/>
        </w:rPr>
      </w:pPr>
    </w:p>
    <w:p w14:paraId="4511A22B" w14:textId="54343807" w:rsidR="00604217" w:rsidRPr="007B6311" w:rsidRDefault="00604217" w:rsidP="00604217">
      <w:pPr>
        <w:jc w:val="center"/>
        <w:rPr>
          <w:rFonts w:ascii="Arial Black" w:hAnsi="Arial Black"/>
          <w:b/>
          <w:color w:val="FF0000"/>
          <w:sz w:val="44"/>
          <w:szCs w:val="40"/>
          <w:lang w:val="en-US"/>
          <w14:glow w14:rad="228600">
            <w14:schemeClr w14:val="accent1">
              <w14:alpha w14:val="60000"/>
              <w14:satMod w14:val="175000"/>
            </w14:schemeClr>
          </w14:glow>
          <w14:shadow w14:blurRad="50800" w14:dist="38100" w14:dir="16200000" w14:sx="100000" w14:sy="100000" w14:kx="0" w14:ky="0" w14:algn="b">
            <w14:srgbClr w14:val="000000">
              <w14:alpha w14:val="60000"/>
            </w14:srgbClr>
          </w14:shadow>
          <w14:textOutline w14:w="12700" w14:cap="flat" w14:cmpd="sng" w14:algn="ctr">
            <w14:solidFill>
              <w14:schemeClr w14:val="accent4"/>
            </w14:solidFill>
            <w14:prstDash w14:val="solid"/>
            <w14:round/>
          </w14:textOutline>
        </w:rPr>
      </w:pPr>
      <w:r w:rsidRPr="007B6311">
        <w:rPr>
          <w:rFonts w:ascii="Arial Black" w:hAnsi="Arial Black"/>
          <w:b/>
          <w:color w:val="FF0000"/>
          <w:sz w:val="44"/>
          <w:szCs w:val="40"/>
          <w:lang w:val="en-US"/>
          <w14:glow w14:rad="228600">
            <w14:schemeClr w14:val="accent1">
              <w14:alpha w14:val="60000"/>
              <w14:satMod w14:val="175000"/>
            </w14:schemeClr>
          </w14:glow>
          <w14:shadow w14:blurRad="50800" w14:dist="38100" w14:dir="16200000" w14:sx="100000" w14:sy="100000" w14:kx="0" w14:ky="0" w14:algn="b">
            <w14:srgbClr w14:val="000000">
              <w14:alpha w14:val="60000"/>
            </w14:srgbClr>
          </w14:shadow>
          <w14:textOutline w14:w="12700" w14:cap="flat" w14:cmpd="sng" w14:algn="ctr">
            <w14:solidFill>
              <w14:schemeClr w14:val="accent4"/>
            </w14:solidFill>
            <w14:prstDash w14:val="solid"/>
            <w14:round/>
          </w14:textOutline>
        </w:rPr>
        <w:lastRenderedPageBreak/>
        <w:t>4. Iterating Strings</w:t>
      </w:r>
    </w:p>
    <w:p w14:paraId="72565109" w14:textId="20D241B0" w:rsidR="00604217" w:rsidRPr="007B6311" w:rsidRDefault="007B6311" w:rsidP="00050E84">
      <w:pPr>
        <w:jc w:val="both"/>
        <w:rPr>
          <w:b/>
          <w:color w:val="00B050"/>
          <w:sz w:val="36"/>
          <w:szCs w:val="36"/>
          <w:lang w:val="en-US"/>
        </w:rPr>
      </w:pPr>
      <w:r w:rsidRPr="007B6311">
        <w:rPr>
          <w:b/>
          <w:color w:val="00B050"/>
          <w:sz w:val="36"/>
          <w:szCs w:val="36"/>
          <w:lang w:val="en-US"/>
        </w:rPr>
        <w:t>4.1 Python Intro</w:t>
      </w:r>
    </w:p>
    <w:p w14:paraId="02BD118A" w14:textId="77777777" w:rsidR="0037444C" w:rsidRPr="0037444C" w:rsidRDefault="0037444C" w:rsidP="0037444C">
      <w:pPr>
        <w:pStyle w:val="NormalWeb"/>
        <w:shd w:val="clear" w:color="auto" w:fill="FFFFFF"/>
        <w:spacing w:before="0" w:beforeAutospacing="0" w:after="340" w:afterAutospacing="0"/>
        <w:rPr>
          <w:rFonts w:ascii="Helvetica" w:hAnsi="Helvetica" w:cs="Helvetica"/>
          <w:color w:val="313131"/>
          <w:lang w:val="en-US"/>
        </w:rPr>
      </w:pPr>
      <w:r w:rsidRPr="0037444C">
        <w:rPr>
          <w:rFonts w:ascii="Helvetica" w:hAnsi="Helvetica" w:cs="Helvetica"/>
          <w:color w:val="313131"/>
          <w:lang w:val="en-US"/>
        </w:rPr>
        <w:t>Jupyter Notebook: Mod1_2-1.3_Intro_Python.ipynb</w:t>
      </w:r>
    </w:p>
    <w:p w14:paraId="2A569BA6" w14:textId="77777777" w:rsidR="0037444C" w:rsidRPr="0037444C" w:rsidRDefault="0037444C" w:rsidP="0037444C">
      <w:pPr>
        <w:pStyle w:val="NormalWeb"/>
        <w:shd w:val="clear" w:color="auto" w:fill="FFFFFF"/>
        <w:spacing w:before="300" w:beforeAutospacing="0" w:after="340" w:afterAutospacing="0"/>
        <w:rPr>
          <w:rFonts w:ascii="Helvetica" w:hAnsi="Helvetica" w:cs="Helvetica"/>
          <w:color w:val="313131"/>
          <w:lang w:val="en-US"/>
        </w:rPr>
      </w:pPr>
      <w:r w:rsidRPr="0037444C">
        <w:rPr>
          <w:rFonts w:ascii="Helvetica" w:hAnsi="Helvetica" w:cs="Helvetica"/>
          <w:color w:val="313131"/>
          <w:lang w:val="en-US"/>
        </w:rPr>
        <w:t>The link to the .</w:t>
      </w:r>
      <w:proofErr w:type="spellStart"/>
      <w:r w:rsidRPr="0037444C">
        <w:rPr>
          <w:rFonts w:ascii="Helvetica" w:hAnsi="Helvetica" w:cs="Helvetica"/>
          <w:color w:val="313131"/>
          <w:lang w:val="en-US"/>
        </w:rPr>
        <w:t>ipynb</w:t>
      </w:r>
      <w:proofErr w:type="spellEnd"/>
      <w:r w:rsidRPr="0037444C">
        <w:rPr>
          <w:rFonts w:ascii="Helvetica" w:hAnsi="Helvetica" w:cs="Helvetica"/>
          <w:color w:val="313131"/>
          <w:lang w:val="en-US"/>
        </w:rPr>
        <w:t xml:space="preserve"> </w:t>
      </w:r>
      <w:proofErr w:type="spellStart"/>
      <w:r w:rsidRPr="0037444C">
        <w:rPr>
          <w:rFonts w:ascii="Helvetica" w:hAnsi="Helvetica" w:cs="Helvetica"/>
          <w:color w:val="313131"/>
          <w:lang w:val="en-US"/>
        </w:rPr>
        <w:t>Jupyter</w:t>
      </w:r>
      <w:proofErr w:type="spellEnd"/>
      <w:r w:rsidRPr="0037444C">
        <w:rPr>
          <w:rFonts w:ascii="Helvetica" w:hAnsi="Helvetica" w:cs="Helvetica"/>
          <w:color w:val="313131"/>
          <w:lang w:val="en-US"/>
        </w:rPr>
        <w:t xml:space="preserve"> Notebook files are in the last lesson of section 0 of module 1</w:t>
      </w:r>
    </w:p>
    <w:p w14:paraId="579DF1D8" w14:textId="77777777" w:rsidR="0037444C" w:rsidRPr="0037444C" w:rsidRDefault="0037444C" w:rsidP="0037444C">
      <w:pPr>
        <w:pStyle w:val="Ttulo2"/>
        <w:shd w:val="clear" w:color="auto" w:fill="FFFFFF"/>
        <w:spacing w:before="600" w:beforeAutospacing="0" w:after="225" w:afterAutospacing="0" w:line="288" w:lineRule="atLeast"/>
        <w:rPr>
          <w:rFonts w:ascii="Helvetica" w:hAnsi="Helvetica" w:cs="Helvetica"/>
          <w:bCs w:val="0"/>
          <w:color w:val="92D050"/>
          <w:spacing w:val="15"/>
          <w:szCs w:val="24"/>
        </w:rPr>
      </w:pPr>
      <w:proofErr w:type="spellStart"/>
      <w:r w:rsidRPr="0037444C">
        <w:rPr>
          <w:rFonts w:ascii="Helvetica" w:hAnsi="Helvetica" w:cs="Helvetica"/>
          <w:bCs w:val="0"/>
          <w:color w:val="92D050"/>
          <w:spacing w:val="15"/>
          <w:szCs w:val="24"/>
        </w:rPr>
        <w:t>Sequence</w:t>
      </w:r>
      <w:proofErr w:type="spellEnd"/>
      <w:r w:rsidRPr="0037444C">
        <w:rPr>
          <w:rFonts w:ascii="Helvetica" w:hAnsi="Helvetica" w:cs="Helvetica"/>
          <w:bCs w:val="0"/>
          <w:color w:val="92D050"/>
          <w:spacing w:val="15"/>
          <w:szCs w:val="24"/>
        </w:rPr>
        <w:t xml:space="preserve">: </w:t>
      </w:r>
      <w:proofErr w:type="spellStart"/>
      <w:r w:rsidRPr="0037444C">
        <w:rPr>
          <w:rFonts w:ascii="Helvetica" w:hAnsi="Helvetica" w:cs="Helvetica"/>
          <w:bCs w:val="0"/>
          <w:color w:val="92D050"/>
          <w:spacing w:val="15"/>
          <w:szCs w:val="24"/>
        </w:rPr>
        <w:t>String</w:t>
      </w:r>
      <w:proofErr w:type="spellEnd"/>
    </w:p>
    <w:p w14:paraId="6153C156" w14:textId="77777777" w:rsidR="0037444C" w:rsidRPr="0037444C" w:rsidRDefault="0037444C" w:rsidP="0037444C">
      <w:pPr>
        <w:numPr>
          <w:ilvl w:val="0"/>
          <w:numId w:val="10"/>
        </w:numPr>
        <w:shd w:val="clear" w:color="auto" w:fill="FFFFFF"/>
        <w:spacing w:before="100" w:beforeAutospacing="1" w:after="170" w:line="336" w:lineRule="atLeast"/>
        <w:ind w:left="0"/>
        <w:rPr>
          <w:rFonts w:ascii="Helvetica" w:hAnsi="Helvetica" w:cs="Helvetica"/>
          <w:color w:val="313131"/>
          <w:sz w:val="24"/>
          <w:szCs w:val="24"/>
        </w:rPr>
      </w:pPr>
      <w:proofErr w:type="spellStart"/>
      <w:r w:rsidRPr="0037444C">
        <w:rPr>
          <w:rFonts w:ascii="Helvetica" w:hAnsi="Helvetica" w:cs="Helvetica"/>
          <w:color w:val="313131"/>
          <w:sz w:val="24"/>
          <w:szCs w:val="24"/>
        </w:rPr>
        <w:t>Accessing</w:t>
      </w:r>
      <w:proofErr w:type="spellEnd"/>
      <w:r w:rsidRPr="0037444C">
        <w:rPr>
          <w:rFonts w:ascii="Helvetica" w:hAnsi="Helvetica" w:cs="Helvetica"/>
          <w:color w:val="313131"/>
          <w:sz w:val="24"/>
          <w:szCs w:val="24"/>
        </w:rPr>
        <w:t xml:space="preserve"> </w:t>
      </w:r>
      <w:proofErr w:type="spellStart"/>
      <w:r w:rsidRPr="0037444C">
        <w:rPr>
          <w:rFonts w:ascii="Helvetica" w:hAnsi="Helvetica" w:cs="Helvetica"/>
          <w:color w:val="313131"/>
          <w:sz w:val="24"/>
          <w:szCs w:val="24"/>
        </w:rPr>
        <w:t>String</w:t>
      </w:r>
      <w:proofErr w:type="spellEnd"/>
      <w:r w:rsidRPr="0037444C">
        <w:rPr>
          <w:rFonts w:ascii="Helvetica" w:hAnsi="Helvetica" w:cs="Helvetica"/>
          <w:color w:val="313131"/>
          <w:sz w:val="24"/>
          <w:szCs w:val="24"/>
        </w:rPr>
        <w:t xml:space="preserve"> </w:t>
      </w:r>
      <w:proofErr w:type="spellStart"/>
      <w:r w:rsidRPr="0037444C">
        <w:rPr>
          <w:rFonts w:ascii="Helvetica" w:hAnsi="Helvetica" w:cs="Helvetica"/>
          <w:color w:val="313131"/>
          <w:sz w:val="24"/>
          <w:szCs w:val="24"/>
        </w:rPr>
        <w:t>Character</w:t>
      </w:r>
      <w:proofErr w:type="spellEnd"/>
      <w:r w:rsidRPr="0037444C">
        <w:rPr>
          <w:rFonts w:ascii="Helvetica" w:hAnsi="Helvetica" w:cs="Helvetica"/>
          <w:color w:val="313131"/>
          <w:sz w:val="24"/>
          <w:szCs w:val="24"/>
        </w:rPr>
        <w:t xml:space="preserve"> </w:t>
      </w:r>
      <w:proofErr w:type="spellStart"/>
      <w:r w:rsidRPr="0037444C">
        <w:rPr>
          <w:rFonts w:ascii="Helvetica" w:hAnsi="Helvetica" w:cs="Helvetica"/>
          <w:color w:val="313131"/>
          <w:sz w:val="24"/>
          <w:szCs w:val="24"/>
        </w:rPr>
        <w:t>with</w:t>
      </w:r>
      <w:proofErr w:type="spellEnd"/>
      <w:r w:rsidRPr="0037444C">
        <w:rPr>
          <w:rFonts w:ascii="Helvetica" w:hAnsi="Helvetica" w:cs="Helvetica"/>
          <w:color w:val="313131"/>
          <w:sz w:val="24"/>
          <w:szCs w:val="24"/>
        </w:rPr>
        <w:t xml:space="preserve"> </w:t>
      </w:r>
      <w:proofErr w:type="spellStart"/>
      <w:r w:rsidRPr="0037444C">
        <w:rPr>
          <w:rFonts w:ascii="Helvetica" w:hAnsi="Helvetica" w:cs="Helvetica"/>
          <w:color w:val="313131"/>
          <w:sz w:val="24"/>
          <w:szCs w:val="24"/>
        </w:rPr>
        <w:t>index</w:t>
      </w:r>
      <w:proofErr w:type="spellEnd"/>
    </w:p>
    <w:p w14:paraId="652CE039" w14:textId="77777777" w:rsidR="0037444C" w:rsidRPr="0037444C" w:rsidRDefault="0037444C" w:rsidP="0037444C">
      <w:pPr>
        <w:numPr>
          <w:ilvl w:val="0"/>
          <w:numId w:val="10"/>
        </w:numPr>
        <w:shd w:val="clear" w:color="auto" w:fill="FFFFFF"/>
        <w:spacing w:before="100" w:beforeAutospacing="1" w:after="170" w:line="336" w:lineRule="atLeast"/>
        <w:ind w:left="0"/>
        <w:rPr>
          <w:rFonts w:ascii="Helvetica" w:hAnsi="Helvetica" w:cs="Helvetica"/>
          <w:color w:val="313131"/>
          <w:sz w:val="24"/>
          <w:szCs w:val="24"/>
          <w:lang w:val="en-US"/>
        </w:rPr>
      </w:pPr>
      <w:r w:rsidRPr="0037444C">
        <w:rPr>
          <w:rFonts w:ascii="Helvetica" w:hAnsi="Helvetica" w:cs="Helvetica"/>
          <w:color w:val="313131"/>
          <w:sz w:val="24"/>
          <w:szCs w:val="24"/>
          <w:lang w:val="en-US"/>
        </w:rPr>
        <w:t>Accessing sub-strings with index slicing</w:t>
      </w:r>
    </w:p>
    <w:p w14:paraId="05A2DEB3" w14:textId="77777777" w:rsidR="0037444C" w:rsidRPr="0037444C" w:rsidRDefault="0037444C" w:rsidP="0037444C">
      <w:pPr>
        <w:numPr>
          <w:ilvl w:val="0"/>
          <w:numId w:val="10"/>
        </w:numPr>
        <w:shd w:val="clear" w:color="auto" w:fill="FFFFFF"/>
        <w:spacing w:before="100" w:beforeAutospacing="1" w:after="170" w:line="336" w:lineRule="atLeast"/>
        <w:ind w:left="0"/>
        <w:rPr>
          <w:rFonts w:ascii="Helvetica" w:hAnsi="Helvetica" w:cs="Helvetica"/>
          <w:color w:val="0000FF"/>
          <w:sz w:val="24"/>
          <w:szCs w:val="24"/>
          <w:lang w:val="en-US"/>
        </w:rPr>
      </w:pPr>
      <w:r w:rsidRPr="0037444C">
        <w:rPr>
          <w:rStyle w:val="Textoennegrita"/>
          <w:rFonts w:ascii="Helvetica" w:hAnsi="Helvetica" w:cs="Helvetica"/>
          <w:color w:val="0000FF"/>
          <w:sz w:val="24"/>
          <w:szCs w:val="24"/>
          <w:lang w:val="en-US"/>
        </w:rPr>
        <w:t>Iterating through Characters of a String</w:t>
      </w:r>
    </w:p>
    <w:p w14:paraId="54463365" w14:textId="77777777" w:rsidR="0037444C" w:rsidRPr="0037444C" w:rsidRDefault="0037444C" w:rsidP="0037444C">
      <w:pPr>
        <w:numPr>
          <w:ilvl w:val="0"/>
          <w:numId w:val="10"/>
        </w:numPr>
        <w:shd w:val="clear" w:color="auto" w:fill="FFFFFF"/>
        <w:spacing w:before="100" w:beforeAutospacing="1" w:after="170" w:line="336" w:lineRule="atLeast"/>
        <w:ind w:left="0"/>
        <w:rPr>
          <w:rFonts w:ascii="Helvetica" w:hAnsi="Helvetica" w:cs="Helvetica"/>
          <w:color w:val="313131"/>
          <w:sz w:val="24"/>
          <w:szCs w:val="24"/>
        </w:rPr>
      </w:pPr>
      <w:r w:rsidRPr="0037444C">
        <w:rPr>
          <w:rFonts w:ascii="Helvetica" w:hAnsi="Helvetica" w:cs="Helvetica"/>
          <w:color w:val="313131"/>
          <w:sz w:val="24"/>
          <w:szCs w:val="24"/>
        </w:rPr>
        <w:t xml:space="preserve">More </w:t>
      </w:r>
      <w:proofErr w:type="spellStart"/>
      <w:r w:rsidRPr="0037444C">
        <w:rPr>
          <w:rFonts w:ascii="Helvetica" w:hAnsi="Helvetica" w:cs="Helvetica"/>
          <w:color w:val="313131"/>
          <w:sz w:val="24"/>
          <w:szCs w:val="24"/>
        </w:rPr>
        <w:t>String</w:t>
      </w:r>
      <w:proofErr w:type="spellEnd"/>
      <w:r w:rsidRPr="0037444C">
        <w:rPr>
          <w:rFonts w:ascii="Helvetica" w:hAnsi="Helvetica" w:cs="Helvetica"/>
          <w:color w:val="313131"/>
          <w:sz w:val="24"/>
          <w:szCs w:val="24"/>
        </w:rPr>
        <w:t xml:space="preserve"> </w:t>
      </w:r>
      <w:proofErr w:type="spellStart"/>
      <w:r w:rsidRPr="0037444C">
        <w:rPr>
          <w:rFonts w:ascii="Helvetica" w:hAnsi="Helvetica" w:cs="Helvetica"/>
          <w:color w:val="313131"/>
          <w:sz w:val="24"/>
          <w:szCs w:val="24"/>
        </w:rPr>
        <w:t>Methods</w:t>
      </w:r>
      <w:proofErr w:type="spellEnd"/>
    </w:p>
    <w:p w14:paraId="242E96A4" w14:textId="77777777" w:rsidR="0037444C" w:rsidRPr="0037444C" w:rsidRDefault="00C424D7" w:rsidP="0037444C">
      <w:pPr>
        <w:spacing w:before="240" w:after="240" w:line="240" w:lineRule="auto"/>
        <w:rPr>
          <w:rFonts w:ascii="Times New Roman" w:hAnsi="Times New Roman" w:cs="Times New Roman"/>
          <w:sz w:val="24"/>
          <w:szCs w:val="24"/>
        </w:rPr>
      </w:pPr>
      <w:r>
        <w:rPr>
          <w:sz w:val="24"/>
          <w:szCs w:val="24"/>
        </w:rPr>
        <w:pict w14:anchorId="64894F88">
          <v:rect id="_x0000_i1027" style="width:0;height:.75pt" o:hrstd="t" o:hrnoshade="t" o:hr="t" fillcolor="#222" stroked="f"/>
        </w:pict>
      </w:r>
    </w:p>
    <w:p w14:paraId="2A55C91A" w14:textId="77777777" w:rsidR="0037444C" w:rsidRPr="0037444C" w:rsidRDefault="0037444C" w:rsidP="0037444C">
      <w:pPr>
        <w:pStyle w:val="Ttulo1"/>
        <w:shd w:val="clear" w:color="auto" w:fill="FFFFFF"/>
        <w:spacing w:before="0" w:beforeAutospacing="0" w:after="340" w:afterAutospacing="0" w:line="336" w:lineRule="atLeast"/>
        <w:rPr>
          <w:rFonts w:ascii="Helvetica" w:hAnsi="Helvetica" w:cs="Helvetica"/>
          <w:bCs w:val="0"/>
          <w:color w:val="92D050"/>
          <w:sz w:val="36"/>
          <w:szCs w:val="24"/>
        </w:rPr>
      </w:pPr>
      <w:proofErr w:type="spellStart"/>
      <w:r w:rsidRPr="0037444C">
        <w:rPr>
          <w:rFonts w:ascii="Helvetica" w:hAnsi="Helvetica" w:cs="Helvetica"/>
          <w:bCs w:val="0"/>
          <w:color w:val="92D050"/>
          <w:sz w:val="36"/>
          <w:szCs w:val="24"/>
        </w:rPr>
        <w:t>Student</w:t>
      </w:r>
      <w:proofErr w:type="spellEnd"/>
      <w:r w:rsidRPr="0037444C">
        <w:rPr>
          <w:rFonts w:ascii="Helvetica" w:hAnsi="Helvetica" w:cs="Helvetica"/>
          <w:bCs w:val="0"/>
          <w:color w:val="92D050"/>
          <w:sz w:val="36"/>
          <w:szCs w:val="24"/>
        </w:rPr>
        <w:t xml:space="preserve"> </w:t>
      </w:r>
      <w:proofErr w:type="spellStart"/>
      <w:r w:rsidRPr="0037444C">
        <w:rPr>
          <w:rFonts w:ascii="Helvetica" w:hAnsi="Helvetica" w:cs="Helvetica"/>
          <w:bCs w:val="0"/>
          <w:color w:val="92D050"/>
          <w:sz w:val="36"/>
          <w:szCs w:val="24"/>
        </w:rPr>
        <w:t>will</w:t>
      </w:r>
      <w:proofErr w:type="spellEnd"/>
      <w:r w:rsidRPr="0037444C">
        <w:rPr>
          <w:rFonts w:ascii="Helvetica" w:hAnsi="Helvetica" w:cs="Helvetica"/>
          <w:bCs w:val="0"/>
          <w:color w:val="92D050"/>
          <w:sz w:val="36"/>
          <w:szCs w:val="24"/>
        </w:rPr>
        <w:t xml:space="preserve"> be </w:t>
      </w:r>
      <w:proofErr w:type="spellStart"/>
      <w:r w:rsidRPr="0037444C">
        <w:rPr>
          <w:rFonts w:ascii="Helvetica" w:hAnsi="Helvetica" w:cs="Helvetica"/>
          <w:bCs w:val="0"/>
          <w:color w:val="92D050"/>
          <w:sz w:val="36"/>
          <w:szCs w:val="24"/>
        </w:rPr>
        <w:t>able</w:t>
      </w:r>
      <w:proofErr w:type="spellEnd"/>
      <w:r w:rsidRPr="0037444C">
        <w:rPr>
          <w:rFonts w:ascii="Helvetica" w:hAnsi="Helvetica" w:cs="Helvetica"/>
          <w:bCs w:val="0"/>
          <w:color w:val="92D050"/>
          <w:sz w:val="36"/>
          <w:szCs w:val="24"/>
        </w:rPr>
        <w:t xml:space="preserve"> </w:t>
      </w:r>
      <w:proofErr w:type="spellStart"/>
      <w:r w:rsidRPr="0037444C">
        <w:rPr>
          <w:rFonts w:ascii="Helvetica" w:hAnsi="Helvetica" w:cs="Helvetica"/>
          <w:bCs w:val="0"/>
          <w:color w:val="92D050"/>
          <w:sz w:val="36"/>
          <w:szCs w:val="24"/>
        </w:rPr>
        <w:t>to</w:t>
      </w:r>
      <w:proofErr w:type="spellEnd"/>
    </w:p>
    <w:p w14:paraId="3810B4C6" w14:textId="77777777" w:rsidR="0037444C" w:rsidRPr="0037444C" w:rsidRDefault="0037444C" w:rsidP="0037444C">
      <w:pPr>
        <w:numPr>
          <w:ilvl w:val="0"/>
          <w:numId w:val="11"/>
        </w:numPr>
        <w:shd w:val="clear" w:color="auto" w:fill="FFFFFF"/>
        <w:spacing w:before="100" w:beforeAutospacing="1" w:after="170" w:line="336" w:lineRule="atLeast"/>
        <w:ind w:left="0"/>
        <w:rPr>
          <w:rFonts w:ascii="Helvetica" w:hAnsi="Helvetica" w:cs="Helvetica"/>
          <w:color w:val="0000FF"/>
          <w:sz w:val="24"/>
          <w:szCs w:val="24"/>
        </w:rPr>
      </w:pPr>
      <w:proofErr w:type="spellStart"/>
      <w:r w:rsidRPr="0037444C">
        <w:rPr>
          <w:rStyle w:val="Textoennegrita"/>
          <w:rFonts w:ascii="Helvetica" w:hAnsi="Helvetica" w:cs="Helvetica"/>
          <w:color w:val="0000FF"/>
          <w:sz w:val="24"/>
          <w:szCs w:val="24"/>
        </w:rPr>
        <w:t>Iterate</w:t>
      </w:r>
      <w:proofErr w:type="spellEnd"/>
      <w:r w:rsidRPr="0037444C">
        <w:rPr>
          <w:rStyle w:val="Textoennegrita"/>
          <w:rFonts w:ascii="Helvetica" w:hAnsi="Helvetica" w:cs="Helvetica"/>
          <w:color w:val="0000FF"/>
          <w:sz w:val="24"/>
          <w:szCs w:val="24"/>
        </w:rPr>
        <w:t xml:space="preserve"> </w:t>
      </w:r>
      <w:proofErr w:type="spellStart"/>
      <w:r w:rsidRPr="0037444C">
        <w:rPr>
          <w:rStyle w:val="Textoennegrita"/>
          <w:rFonts w:ascii="Helvetica" w:hAnsi="Helvetica" w:cs="Helvetica"/>
          <w:color w:val="0000FF"/>
          <w:sz w:val="24"/>
          <w:szCs w:val="24"/>
        </w:rPr>
        <w:t>through</w:t>
      </w:r>
      <w:proofErr w:type="spellEnd"/>
      <w:r w:rsidRPr="0037444C">
        <w:rPr>
          <w:rStyle w:val="Textoennegrita"/>
          <w:rFonts w:ascii="Helvetica" w:hAnsi="Helvetica" w:cs="Helvetica"/>
          <w:color w:val="0000FF"/>
          <w:sz w:val="24"/>
          <w:szCs w:val="24"/>
        </w:rPr>
        <w:t xml:space="preserve"> </w:t>
      </w:r>
      <w:proofErr w:type="spellStart"/>
      <w:r w:rsidRPr="0037444C">
        <w:rPr>
          <w:rStyle w:val="Textoennegrita"/>
          <w:rFonts w:ascii="Helvetica" w:hAnsi="Helvetica" w:cs="Helvetica"/>
          <w:color w:val="0000FF"/>
          <w:sz w:val="24"/>
          <w:szCs w:val="24"/>
        </w:rPr>
        <w:t>String</w:t>
      </w:r>
      <w:proofErr w:type="spellEnd"/>
      <w:r w:rsidRPr="0037444C">
        <w:rPr>
          <w:rStyle w:val="Textoennegrita"/>
          <w:rFonts w:ascii="Helvetica" w:hAnsi="Helvetica" w:cs="Helvetica"/>
          <w:color w:val="0000FF"/>
          <w:sz w:val="24"/>
          <w:szCs w:val="24"/>
        </w:rPr>
        <w:t xml:space="preserve"> </w:t>
      </w:r>
      <w:proofErr w:type="spellStart"/>
      <w:r w:rsidRPr="0037444C">
        <w:rPr>
          <w:rStyle w:val="Textoennegrita"/>
          <w:rFonts w:ascii="Helvetica" w:hAnsi="Helvetica" w:cs="Helvetica"/>
          <w:color w:val="0000FF"/>
          <w:sz w:val="24"/>
          <w:szCs w:val="24"/>
        </w:rPr>
        <w:t>Character</w:t>
      </w:r>
      <w:proofErr w:type="spellEnd"/>
    </w:p>
    <w:p w14:paraId="6879921C" w14:textId="28DDF047" w:rsidR="007B6311" w:rsidRDefault="007B6311" w:rsidP="00050E84">
      <w:pPr>
        <w:jc w:val="both"/>
        <w:rPr>
          <w:sz w:val="24"/>
          <w:szCs w:val="24"/>
          <w:lang w:val="en-US"/>
        </w:rPr>
      </w:pPr>
    </w:p>
    <w:p w14:paraId="6557A5B0" w14:textId="77777777" w:rsidR="007B6311" w:rsidRDefault="007B6311" w:rsidP="00050E84">
      <w:pPr>
        <w:jc w:val="both"/>
        <w:rPr>
          <w:sz w:val="24"/>
          <w:szCs w:val="24"/>
          <w:lang w:val="en-US"/>
        </w:rPr>
      </w:pPr>
    </w:p>
    <w:p w14:paraId="2FB9F1F3" w14:textId="0B83D205" w:rsidR="007B6311" w:rsidRDefault="007B6311" w:rsidP="00050E84">
      <w:pPr>
        <w:jc w:val="both"/>
        <w:rPr>
          <w:sz w:val="24"/>
          <w:szCs w:val="24"/>
          <w:lang w:val="en-US"/>
        </w:rPr>
      </w:pPr>
    </w:p>
    <w:p w14:paraId="5B1CBC04" w14:textId="7865DA1D" w:rsidR="007B6311" w:rsidRDefault="007B6311" w:rsidP="00050E84">
      <w:pPr>
        <w:jc w:val="both"/>
        <w:rPr>
          <w:sz w:val="24"/>
          <w:szCs w:val="24"/>
          <w:lang w:val="en-US"/>
        </w:rPr>
      </w:pPr>
    </w:p>
    <w:p w14:paraId="766D839E" w14:textId="6FD48903" w:rsidR="007B6311" w:rsidRDefault="007B6311" w:rsidP="00050E84">
      <w:pPr>
        <w:jc w:val="both"/>
        <w:rPr>
          <w:sz w:val="24"/>
          <w:szCs w:val="24"/>
          <w:lang w:val="en-US"/>
        </w:rPr>
      </w:pPr>
    </w:p>
    <w:p w14:paraId="47992A21" w14:textId="59F21F82" w:rsidR="0037444C" w:rsidRDefault="0037444C" w:rsidP="00050E84">
      <w:pPr>
        <w:jc w:val="both"/>
        <w:rPr>
          <w:sz w:val="24"/>
          <w:szCs w:val="24"/>
          <w:lang w:val="en-US"/>
        </w:rPr>
      </w:pPr>
    </w:p>
    <w:p w14:paraId="38AFB12B" w14:textId="472C8A86" w:rsidR="0037444C" w:rsidRDefault="0037444C" w:rsidP="00050E84">
      <w:pPr>
        <w:jc w:val="both"/>
        <w:rPr>
          <w:sz w:val="24"/>
          <w:szCs w:val="24"/>
          <w:lang w:val="en-US"/>
        </w:rPr>
      </w:pPr>
    </w:p>
    <w:p w14:paraId="12CB1099" w14:textId="13486FDD" w:rsidR="0037444C" w:rsidRDefault="0037444C" w:rsidP="00050E84">
      <w:pPr>
        <w:jc w:val="both"/>
        <w:rPr>
          <w:sz w:val="24"/>
          <w:szCs w:val="24"/>
          <w:lang w:val="en-US"/>
        </w:rPr>
      </w:pPr>
    </w:p>
    <w:p w14:paraId="5CF82030" w14:textId="669D2711" w:rsidR="0037444C" w:rsidRDefault="0037444C" w:rsidP="00050E84">
      <w:pPr>
        <w:jc w:val="both"/>
        <w:rPr>
          <w:sz w:val="24"/>
          <w:szCs w:val="24"/>
          <w:lang w:val="en-US"/>
        </w:rPr>
      </w:pPr>
    </w:p>
    <w:p w14:paraId="35F09609" w14:textId="69B8AF75" w:rsidR="0000574F" w:rsidRDefault="0000574F" w:rsidP="00050E84">
      <w:pPr>
        <w:jc w:val="both"/>
        <w:rPr>
          <w:sz w:val="24"/>
          <w:szCs w:val="24"/>
          <w:lang w:val="en-US"/>
        </w:rPr>
      </w:pPr>
    </w:p>
    <w:p w14:paraId="6D3013B0" w14:textId="68702E43" w:rsidR="0000574F" w:rsidRDefault="0000574F" w:rsidP="00050E84">
      <w:pPr>
        <w:jc w:val="both"/>
        <w:rPr>
          <w:sz w:val="24"/>
          <w:szCs w:val="24"/>
          <w:lang w:val="en-US"/>
        </w:rPr>
      </w:pPr>
    </w:p>
    <w:p w14:paraId="32ABACC3" w14:textId="77777777" w:rsidR="0000574F" w:rsidRPr="0008560E" w:rsidRDefault="0000574F" w:rsidP="00050E84">
      <w:pPr>
        <w:jc w:val="both"/>
        <w:rPr>
          <w:color w:val="0000FF"/>
          <w:sz w:val="24"/>
          <w:szCs w:val="24"/>
          <w:lang w:val="en-US"/>
        </w:rPr>
      </w:pPr>
    </w:p>
    <w:p w14:paraId="7925B8BA" w14:textId="11027B5F" w:rsidR="007B6311" w:rsidRPr="007B6311" w:rsidRDefault="007B6311" w:rsidP="00050E84">
      <w:pPr>
        <w:jc w:val="both"/>
        <w:rPr>
          <w:b/>
          <w:color w:val="00B050"/>
          <w:sz w:val="36"/>
          <w:szCs w:val="36"/>
          <w:lang w:val="en-US"/>
        </w:rPr>
      </w:pPr>
      <w:r w:rsidRPr="007B6311">
        <w:rPr>
          <w:b/>
          <w:color w:val="00B050"/>
          <w:sz w:val="36"/>
          <w:szCs w:val="36"/>
          <w:lang w:val="en-US"/>
        </w:rPr>
        <w:lastRenderedPageBreak/>
        <w:t>4.2 Iterate a String: 1 character at a time</w:t>
      </w:r>
    </w:p>
    <w:p w14:paraId="02734FDB" w14:textId="0EEA2CF4" w:rsidR="007B6311" w:rsidRPr="007B6311" w:rsidRDefault="007B6311" w:rsidP="007B6311">
      <w:pPr>
        <w:jc w:val="both"/>
        <w:rPr>
          <w:sz w:val="24"/>
          <w:szCs w:val="24"/>
          <w:lang w:val="en-US"/>
        </w:rPr>
      </w:pPr>
      <w:r w:rsidRPr="007B6311">
        <w:rPr>
          <w:b/>
          <w:color w:val="ED7D31" w:themeColor="accent2"/>
          <w:sz w:val="28"/>
          <w:szCs w:val="24"/>
          <w:lang w:val="en-US"/>
        </w:rPr>
        <w:t>Video:</w:t>
      </w:r>
      <w:r w:rsidRPr="007B6311">
        <w:rPr>
          <w:color w:val="ED7D31" w:themeColor="accent2"/>
          <w:sz w:val="28"/>
          <w:szCs w:val="24"/>
          <w:lang w:val="en-US"/>
        </w:rPr>
        <w:t xml:space="preserve"> </w:t>
      </w:r>
      <w:r w:rsidRPr="007B6311">
        <w:rPr>
          <w:b/>
          <w:color w:val="0070C0"/>
          <w:sz w:val="28"/>
          <w:szCs w:val="24"/>
          <w:lang w:val="en-US"/>
        </w:rPr>
        <w:t>IterateString1ChacarcterAtTimeV8.mp4</w:t>
      </w:r>
    </w:p>
    <w:p w14:paraId="5BD77FBA" w14:textId="77777777" w:rsidR="00AC233F" w:rsidRDefault="00470B41" w:rsidP="00050E84">
      <w:pPr>
        <w:jc w:val="both"/>
        <w:rPr>
          <w:sz w:val="24"/>
          <w:szCs w:val="24"/>
          <w:lang w:val="en-US"/>
        </w:rPr>
      </w:pPr>
      <w:r w:rsidRPr="00800A44">
        <w:rPr>
          <w:b/>
          <w:color w:val="FF0000"/>
          <w:sz w:val="24"/>
          <w:szCs w:val="24"/>
          <w:highlight w:val="yellow"/>
          <w:lang w:val="en-US"/>
        </w:rPr>
        <w:t>To iterate through a string one character at a time,</w:t>
      </w:r>
      <w:r w:rsidR="00404A07" w:rsidRPr="00800A44">
        <w:rPr>
          <w:b/>
          <w:color w:val="FF0000"/>
          <w:sz w:val="24"/>
          <w:szCs w:val="24"/>
          <w:highlight w:val="yellow"/>
          <w:lang w:val="en-US"/>
        </w:rPr>
        <w:t xml:space="preserve"> </w:t>
      </w:r>
      <w:r w:rsidRPr="00800A44">
        <w:rPr>
          <w:b/>
          <w:color w:val="FF0000"/>
          <w:sz w:val="24"/>
          <w:szCs w:val="24"/>
          <w:highlight w:val="yellow"/>
          <w:lang w:val="en-US"/>
        </w:rPr>
        <w:t>we can use the for/in statement.</w:t>
      </w:r>
      <w:r w:rsidR="00404A07">
        <w:rPr>
          <w:sz w:val="24"/>
          <w:szCs w:val="24"/>
          <w:lang w:val="en-US"/>
        </w:rPr>
        <w:t xml:space="preserve"> </w:t>
      </w:r>
      <w:r w:rsidRPr="00470B41">
        <w:rPr>
          <w:sz w:val="24"/>
          <w:szCs w:val="24"/>
          <w:lang w:val="en-US"/>
        </w:rPr>
        <w:t>As we look at our first code cell that has a</w:t>
      </w:r>
      <w:r w:rsidR="00404A07">
        <w:rPr>
          <w:sz w:val="24"/>
          <w:szCs w:val="24"/>
          <w:lang w:val="en-US"/>
        </w:rPr>
        <w:t xml:space="preserve"> </w:t>
      </w:r>
      <w:r w:rsidRPr="00470B41">
        <w:rPr>
          <w:sz w:val="24"/>
          <w:szCs w:val="24"/>
          <w:lang w:val="en-US"/>
        </w:rPr>
        <w:t>for loop using the "in" keyword.</w:t>
      </w:r>
      <w:r w:rsidR="00404A07">
        <w:rPr>
          <w:sz w:val="24"/>
          <w:szCs w:val="24"/>
          <w:lang w:val="en-US"/>
        </w:rPr>
        <w:t xml:space="preserve"> </w:t>
      </w:r>
      <w:r w:rsidRPr="00470B41">
        <w:rPr>
          <w:sz w:val="24"/>
          <w:szCs w:val="24"/>
          <w:lang w:val="en-US"/>
        </w:rPr>
        <w:t xml:space="preserve">We are </w:t>
      </w:r>
      <w:proofErr w:type="spellStart"/>
      <w:r w:rsidRPr="00470B41">
        <w:rPr>
          <w:sz w:val="24"/>
          <w:szCs w:val="24"/>
          <w:lang w:val="en-US"/>
        </w:rPr>
        <w:t>gonna</w:t>
      </w:r>
      <w:proofErr w:type="spellEnd"/>
      <w:r w:rsidRPr="00470B41">
        <w:rPr>
          <w:sz w:val="24"/>
          <w:szCs w:val="24"/>
          <w:lang w:val="en-US"/>
        </w:rPr>
        <w:t xml:space="preserve"> get a variable that we assign a string.</w:t>
      </w:r>
      <w:r w:rsidR="00404A07">
        <w:rPr>
          <w:sz w:val="24"/>
          <w:szCs w:val="24"/>
          <w:lang w:val="en-US"/>
        </w:rPr>
        <w:t xml:space="preserve"> </w:t>
      </w:r>
      <w:r w:rsidRPr="00470B41">
        <w:rPr>
          <w:sz w:val="24"/>
          <w:szCs w:val="24"/>
          <w:lang w:val="en-US"/>
        </w:rPr>
        <w:t xml:space="preserve">In this case, it is the word "cello", and </w:t>
      </w:r>
      <w:r w:rsidRPr="00800A44">
        <w:rPr>
          <w:b/>
          <w:color w:val="0000FF"/>
          <w:sz w:val="24"/>
          <w:szCs w:val="24"/>
          <w:highlight w:val="yellow"/>
          <w:lang w:val="en-US"/>
        </w:rPr>
        <w:t>what happens in</w:t>
      </w:r>
      <w:r w:rsidR="00404A07" w:rsidRPr="00800A44">
        <w:rPr>
          <w:b/>
          <w:color w:val="0000FF"/>
          <w:sz w:val="24"/>
          <w:szCs w:val="24"/>
          <w:highlight w:val="yellow"/>
          <w:lang w:val="en-US"/>
        </w:rPr>
        <w:t xml:space="preserve"> </w:t>
      </w:r>
      <w:r w:rsidRPr="00800A44">
        <w:rPr>
          <w:b/>
          <w:color w:val="0000FF"/>
          <w:sz w:val="24"/>
          <w:szCs w:val="24"/>
          <w:highlight w:val="yellow"/>
          <w:lang w:val="en-US"/>
        </w:rPr>
        <w:t xml:space="preserve">this for loop is it's </w:t>
      </w:r>
      <w:proofErr w:type="spellStart"/>
      <w:r w:rsidRPr="00800A44">
        <w:rPr>
          <w:b/>
          <w:color w:val="0000FF"/>
          <w:sz w:val="24"/>
          <w:szCs w:val="24"/>
          <w:highlight w:val="yellow"/>
          <w:lang w:val="en-US"/>
        </w:rPr>
        <w:t>gonna</w:t>
      </w:r>
      <w:proofErr w:type="spellEnd"/>
      <w:r w:rsidRPr="00800A44">
        <w:rPr>
          <w:b/>
          <w:color w:val="0000FF"/>
          <w:sz w:val="24"/>
          <w:szCs w:val="24"/>
          <w:highlight w:val="yellow"/>
          <w:lang w:val="en-US"/>
        </w:rPr>
        <w:t xml:space="preserve"> iterate through this string that we've</w:t>
      </w:r>
      <w:r w:rsidR="00404A07" w:rsidRPr="00800A44">
        <w:rPr>
          <w:b/>
          <w:color w:val="0000FF"/>
          <w:sz w:val="24"/>
          <w:szCs w:val="24"/>
          <w:highlight w:val="yellow"/>
          <w:lang w:val="en-US"/>
        </w:rPr>
        <w:t xml:space="preserve"> </w:t>
      </w:r>
      <w:r w:rsidRPr="00800A44">
        <w:rPr>
          <w:b/>
          <w:color w:val="0000FF"/>
          <w:sz w:val="24"/>
          <w:szCs w:val="24"/>
          <w:highlight w:val="yellow"/>
          <w:lang w:val="en-US"/>
        </w:rPr>
        <w:t>provided the word "cello" and iterate through each character in that word.</w:t>
      </w:r>
      <w:r w:rsidR="00404A07" w:rsidRPr="00800A44">
        <w:rPr>
          <w:color w:val="0000FF"/>
          <w:sz w:val="24"/>
          <w:szCs w:val="24"/>
          <w:lang w:val="en-US"/>
        </w:rPr>
        <w:t xml:space="preserve"> </w:t>
      </w:r>
      <w:r w:rsidRPr="00470B41">
        <w:rPr>
          <w:sz w:val="24"/>
          <w:szCs w:val="24"/>
          <w:lang w:val="en-US"/>
        </w:rPr>
        <w:t xml:space="preserve">So it's </w:t>
      </w:r>
      <w:proofErr w:type="spellStart"/>
      <w:r w:rsidRPr="00470B41">
        <w:rPr>
          <w:sz w:val="24"/>
          <w:szCs w:val="24"/>
          <w:lang w:val="en-US"/>
        </w:rPr>
        <w:t>gonna</w:t>
      </w:r>
      <w:proofErr w:type="spellEnd"/>
      <w:r w:rsidRPr="00470B41">
        <w:rPr>
          <w:sz w:val="24"/>
          <w:szCs w:val="24"/>
          <w:lang w:val="en-US"/>
        </w:rPr>
        <w:t xml:space="preserve">, first, get the </w:t>
      </w:r>
      <w:proofErr w:type="spellStart"/>
      <w:r w:rsidRPr="00470B41">
        <w:rPr>
          <w:sz w:val="24"/>
          <w:szCs w:val="24"/>
          <w:lang w:val="en-US"/>
        </w:rPr>
        <w:t>firstcharacter</w:t>
      </w:r>
      <w:proofErr w:type="spellEnd"/>
      <w:r w:rsidRPr="00470B41">
        <w:rPr>
          <w:sz w:val="24"/>
          <w:szCs w:val="24"/>
          <w:lang w:val="en-US"/>
        </w:rPr>
        <w:t>, a c and then a e, then l.</w:t>
      </w:r>
      <w:r w:rsidR="00404A07">
        <w:rPr>
          <w:sz w:val="24"/>
          <w:szCs w:val="24"/>
          <w:lang w:val="en-US"/>
        </w:rPr>
        <w:t xml:space="preserve"> </w:t>
      </w:r>
      <w:r w:rsidRPr="00470B41">
        <w:rPr>
          <w:sz w:val="24"/>
          <w:szCs w:val="24"/>
          <w:lang w:val="en-US"/>
        </w:rPr>
        <w:t xml:space="preserve">And the first time through, when it's </w:t>
      </w:r>
      <w:proofErr w:type="spellStart"/>
      <w:r w:rsidRPr="00470B41">
        <w:rPr>
          <w:sz w:val="24"/>
          <w:szCs w:val="24"/>
          <w:lang w:val="en-US"/>
        </w:rPr>
        <w:t>gonna</w:t>
      </w:r>
      <w:proofErr w:type="spellEnd"/>
      <w:r w:rsidRPr="00470B41">
        <w:rPr>
          <w:sz w:val="24"/>
          <w:szCs w:val="24"/>
          <w:lang w:val="en-US"/>
        </w:rPr>
        <w:t xml:space="preserve"> do with that</w:t>
      </w:r>
      <w:r w:rsidR="00404A07">
        <w:rPr>
          <w:sz w:val="24"/>
          <w:szCs w:val="24"/>
          <w:lang w:val="en-US"/>
        </w:rPr>
        <w:t xml:space="preserve"> </w:t>
      </w:r>
      <w:r w:rsidRPr="00470B41">
        <w:rPr>
          <w:sz w:val="24"/>
          <w:szCs w:val="24"/>
          <w:lang w:val="en-US"/>
        </w:rPr>
        <w:t xml:space="preserve">"e" that it grabs, it's </w:t>
      </w:r>
      <w:proofErr w:type="spellStart"/>
      <w:r w:rsidRPr="00470B41">
        <w:rPr>
          <w:sz w:val="24"/>
          <w:szCs w:val="24"/>
          <w:lang w:val="en-US"/>
        </w:rPr>
        <w:t>gonna</w:t>
      </w:r>
      <w:proofErr w:type="spellEnd"/>
      <w:r w:rsidRPr="00470B41">
        <w:rPr>
          <w:sz w:val="24"/>
          <w:szCs w:val="24"/>
          <w:lang w:val="en-US"/>
        </w:rPr>
        <w:t xml:space="preserve"> assign it to this variable letter.</w:t>
      </w:r>
      <w:r w:rsidR="00404A07">
        <w:rPr>
          <w:sz w:val="24"/>
          <w:szCs w:val="24"/>
          <w:lang w:val="en-US"/>
        </w:rPr>
        <w:t xml:space="preserve"> </w:t>
      </w:r>
      <w:r w:rsidRPr="00470B41">
        <w:rPr>
          <w:sz w:val="24"/>
          <w:szCs w:val="24"/>
          <w:lang w:val="en-US"/>
        </w:rPr>
        <w:t>And this arbitrary name that we've put there.</w:t>
      </w:r>
      <w:r w:rsidR="00404A07">
        <w:rPr>
          <w:sz w:val="24"/>
          <w:szCs w:val="24"/>
          <w:lang w:val="en-US"/>
        </w:rPr>
        <w:t xml:space="preserve"> </w:t>
      </w:r>
      <w:r w:rsidRPr="00470B41">
        <w:rPr>
          <w:sz w:val="24"/>
          <w:szCs w:val="24"/>
          <w:lang w:val="en-US"/>
        </w:rPr>
        <w:t xml:space="preserve">We can put any </w:t>
      </w:r>
      <w:proofErr w:type="spellStart"/>
      <w:r w:rsidRPr="00470B41">
        <w:rPr>
          <w:sz w:val="24"/>
          <w:szCs w:val="24"/>
          <w:lang w:val="en-US"/>
        </w:rPr>
        <w:t>validvariable</w:t>
      </w:r>
      <w:proofErr w:type="spellEnd"/>
      <w:r w:rsidRPr="00470B41">
        <w:rPr>
          <w:sz w:val="24"/>
          <w:szCs w:val="24"/>
          <w:lang w:val="en-US"/>
        </w:rPr>
        <w:t xml:space="preserve"> name there.</w:t>
      </w:r>
      <w:r w:rsidR="00404A07">
        <w:rPr>
          <w:sz w:val="24"/>
          <w:szCs w:val="24"/>
          <w:lang w:val="en-US"/>
        </w:rPr>
        <w:t xml:space="preserve"> </w:t>
      </w:r>
      <w:r w:rsidRPr="00470B41">
        <w:rPr>
          <w:sz w:val="24"/>
          <w:szCs w:val="24"/>
          <w:lang w:val="en-US"/>
        </w:rPr>
        <w:t xml:space="preserve">And so, then what happens it's </w:t>
      </w:r>
      <w:proofErr w:type="spellStart"/>
      <w:r w:rsidRPr="00470B41">
        <w:rPr>
          <w:sz w:val="24"/>
          <w:szCs w:val="24"/>
          <w:lang w:val="en-US"/>
        </w:rPr>
        <w:t>gonna</w:t>
      </w:r>
      <w:proofErr w:type="spellEnd"/>
      <w:r w:rsidRPr="00470B41">
        <w:rPr>
          <w:sz w:val="24"/>
          <w:szCs w:val="24"/>
          <w:lang w:val="en-US"/>
        </w:rPr>
        <w:t xml:space="preserve"> print the "c".</w:t>
      </w:r>
      <w:r w:rsidR="00404A07">
        <w:rPr>
          <w:sz w:val="24"/>
          <w:szCs w:val="24"/>
          <w:lang w:val="en-US"/>
        </w:rPr>
        <w:t xml:space="preserve"> </w:t>
      </w:r>
      <w:r w:rsidRPr="00470B41">
        <w:rPr>
          <w:sz w:val="24"/>
          <w:szCs w:val="24"/>
          <w:lang w:val="en-US"/>
        </w:rPr>
        <w:t>And I'll go back through and get the next character the "e", and</w:t>
      </w:r>
      <w:r w:rsidR="00404A07">
        <w:rPr>
          <w:sz w:val="24"/>
          <w:szCs w:val="24"/>
          <w:lang w:val="en-US"/>
        </w:rPr>
        <w:t xml:space="preserve"> </w:t>
      </w:r>
      <w:r w:rsidRPr="00470B41">
        <w:rPr>
          <w:sz w:val="24"/>
          <w:szCs w:val="24"/>
          <w:lang w:val="en-US"/>
        </w:rPr>
        <w:t>that will be a sign to letter, and so we can see that run right here,</w:t>
      </w:r>
      <w:r w:rsidR="00404A07">
        <w:rPr>
          <w:sz w:val="24"/>
          <w:szCs w:val="24"/>
          <w:lang w:val="en-US"/>
        </w:rPr>
        <w:t xml:space="preserve"> </w:t>
      </w:r>
      <w:r w:rsidRPr="00470B41">
        <w:rPr>
          <w:sz w:val="24"/>
          <w:szCs w:val="24"/>
          <w:lang w:val="en-US"/>
        </w:rPr>
        <w:t>and so print out "cello" each letter at a time.</w:t>
      </w:r>
      <w:r w:rsidR="00404A07">
        <w:rPr>
          <w:sz w:val="24"/>
          <w:szCs w:val="24"/>
          <w:lang w:val="en-US"/>
        </w:rPr>
        <w:t xml:space="preserve"> </w:t>
      </w:r>
    </w:p>
    <w:p w14:paraId="7CF6FB6C" w14:textId="0813FD13" w:rsidR="00AC233F" w:rsidRDefault="00800A44" w:rsidP="00CE32C5">
      <w:pPr>
        <w:jc w:val="center"/>
        <w:rPr>
          <w:sz w:val="24"/>
          <w:szCs w:val="24"/>
          <w:lang w:val="en-US"/>
        </w:rPr>
      </w:pPr>
      <w:r>
        <w:rPr>
          <w:noProof/>
          <w:sz w:val="24"/>
          <w:szCs w:val="24"/>
          <w:lang w:val="en-US"/>
        </w:rPr>
        <w:drawing>
          <wp:inline distT="0" distB="0" distL="0" distR="0" wp14:anchorId="73241815" wp14:editId="26BAA594">
            <wp:extent cx="3625795" cy="1948611"/>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656353" cy="1965034"/>
                    </a:xfrm>
                    <a:prstGeom prst="rect">
                      <a:avLst/>
                    </a:prstGeom>
                    <a:noFill/>
                    <a:ln>
                      <a:noFill/>
                    </a:ln>
                  </pic:spPr>
                </pic:pic>
              </a:graphicData>
            </a:graphic>
          </wp:inline>
        </w:drawing>
      </w:r>
    </w:p>
    <w:p w14:paraId="5C94039B" w14:textId="77777777" w:rsidR="00CE32C5" w:rsidRDefault="00470B41" w:rsidP="00050E84">
      <w:pPr>
        <w:jc w:val="both"/>
        <w:rPr>
          <w:sz w:val="24"/>
          <w:szCs w:val="24"/>
          <w:lang w:val="en-US"/>
        </w:rPr>
      </w:pPr>
      <w:r w:rsidRPr="00CE32C5">
        <w:rPr>
          <w:b/>
          <w:color w:val="0000FF"/>
          <w:sz w:val="24"/>
          <w:szCs w:val="24"/>
          <w:lang w:val="en-US"/>
        </w:rPr>
        <w:t xml:space="preserve">And I can do the same type of loop without using </w:t>
      </w:r>
      <w:r w:rsidRPr="00CE32C5">
        <w:rPr>
          <w:b/>
          <w:color w:val="FF0000"/>
          <w:sz w:val="24"/>
          <w:szCs w:val="24"/>
          <w:lang w:val="en-US"/>
        </w:rPr>
        <w:t xml:space="preserve">letter </w:t>
      </w:r>
      <w:r w:rsidRPr="00CE32C5">
        <w:rPr>
          <w:b/>
          <w:color w:val="0000FF"/>
          <w:sz w:val="24"/>
          <w:szCs w:val="24"/>
          <w:lang w:val="en-US"/>
        </w:rPr>
        <w:t>because,</w:t>
      </w:r>
      <w:r w:rsidR="00404A07" w:rsidRPr="00CE32C5">
        <w:rPr>
          <w:b/>
          <w:color w:val="0000FF"/>
          <w:sz w:val="24"/>
          <w:szCs w:val="24"/>
          <w:lang w:val="en-US"/>
        </w:rPr>
        <w:t xml:space="preserve"> </w:t>
      </w:r>
      <w:r w:rsidRPr="00CE32C5">
        <w:rPr>
          <w:b/>
          <w:color w:val="0000FF"/>
          <w:sz w:val="24"/>
          <w:szCs w:val="24"/>
          <w:lang w:val="en-US"/>
        </w:rPr>
        <w:t xml:space="preserve">again, it's not a keyword, it's </w:t>
      </w:r>
      <w:proofErr w:type="spellStart"/>
      <w:r w:rsidRPr="00CE32C5">
        <w:rPr>
          <w:b/>
          <w:color w:val="0000FF"/>
          <w:sz w:val="24"/>
          <w:szCs w:val="24"/>
          <w:lang w:val="en-US"/>
        </w:rPr>
        <w:t>justa</w:t>
      </w:r>
      <w:proofErr w:type="spellEnd"/>
      <w:r w:rsidRPr="00CE32C5">
        <w:rPr>
          <w:b/>
          <w:color w:val="0000FF"/>
          <w:sz w:val="24"/>
          <w:szCs w:val="24"/>
          <w:lang w:val="en-US"/>
        </w:rPr>
        <w:t xml:space="preserve"> variable name that I defined.</w:t>
      </w:r>
      <w:r w:rsidR="00404A07" w:rsidRPr="00CE32C5">
        <w:rPr>
          <w:color w:val="0000FF"/>
          <w:sz w:val="24"/>
          <w:szCs w:val="24"/>
          <w:lang w:val="en-US"/>
        </w:rPr>
        <w:t xml:space="preserve"> </w:t>
      </w:r>
      <w:r w:rsidRPr="00470B41">
        <w:rPr>
          <w:sz w:val="24"/>
          <w:szCs w:val="24"/>
          <w:lang w:val="en-US"/>
        </w:rPr>
        <w:t>And so,</w:t>
      </w:r>
      <w:r w:rsidR="00404A07">
        <w:rPr>
          <w:sz w:val="24"/>
          <w:szCs w:val="24"/>
          <w:lang w:val="en-US"/>
        </w:rPr>
        <w:t xml:space="preserve"> </w:t>
      </w:r>
      <w:r w:rsidRPr="00470B41">
        <w:rPr>
          <w:sz w:val="24"/>
          <w:szCs w:val="24"/>
          <w:lang w:val="en-US"/>
        </w:rPr>
        <w:t>I have to keep the "word" variable because word contains my string.</w:t>
      </w:r>
      <w:r w:rsidR="00404A07">
        <w:rPr>
          <w:sz w:val="24"/>
          <w:szCs w:val="24"/>
          <w:lang w:val="en-US"/>
        </w:rPr>
        <w:t xml:space="preserve"> </w:t>
      </w:r>
      <w:r w:rsidRPr="00470B41">
        <w:rPr>
          <w:sz w:val="24"/>
          <w:szCs w:val="24"/>
          <w:lang w:val="en-US"/>
        </w:rPr>
        <w:t xml:space="preserve">And that's what I'm </w:t>
      </w:r>
      <w:proofErr w:type="spellStart"/>
      <w:r w:rsidRPr="00470B41">
        <w:rPr>
          <w:sz w:val="24"/>
          <w:szCs w:val="24"/>
          <w:lang w:val="en-US"/>
        </w:rPr>
        <w:t>gonna</w:t>
      </w:r>
      <w:proofErr w:type="spellEnd"/>
      <w:r w:rsidRPr="00470B41">
        <w:rPr>
          <w:sz w:val="24"/>
          <w:szCs w:val="24"/>
          <w:lang w:val="en-US"/>
        </w:rPr>
        <w:t xml:space="preserve"> iterate through.</w:t>
      </w:r>
      <w:r w:rsidR="00404A07">
        <w:rPr>
          <w:sz w:val="24"/>
          <w:szCs w:val="24"/>
          <w:lang w:val="en-US"/>
        </w:rPr>
        <w:t xml:space="preserve"> </w:t>
      </w:r>
      <w:r w:rsidRPr="00CE32C5">
        <w:rPr>
          <w:b/>
          <w:color w:val="0000FF"/>
          <w:sz w:val="24"/>
          <w:szCs w:val="24"/>
          <w:highlight w:val="yellow"/>
          <w:lang w:val="en-US"/>
        </w:rPr>
        <w:t xml:space="preserve">But for each character that's </w:t>
      </w:r>
      <w:proofErr w:type="spellStart"/>
      <w:r w:rsidRPr="00CE32C5">
        <w:rPr>
          <w:b/>
          <w:color w:val="0000FF"/>
          <w:sz w:val="24"/>
          <w:szCs w:val="24"/>
          <w:highlight w:val="yellow"/>
          <w:lang w:val="en-US"/>
        </w:rPr>
        <w:t>gonna</w:t>
      </w:r>
      <w:proofErr w:type="spellEnd"/>
      <w:r w:rsidRPr="00CE32C5">
        <w:rPr>
          <w:b/>
          <w:color w:val="0000FF"/>
          <w:sz w:val="24"/>
          <w:szCs w:val="24"/>
          <w:highlight w:val="yellow"/>
          <w:lang w:val="en-US"/>
        </w:rPr>
        <w:t xml:space="preserve"> be returned</w:t>
      </w:r>
      <w:r w:rsidR="00404A07" w:rsidRPr="00CE32C5">
        <w:rPr>
          <w:b/>
          <w:color w:val="0000FF"/>
          <w:sz w:val="24"/>
          <w:szCs w:val="24"/>
          <w:highlight w:val="yellow"/>
          <w:lang w:val="en-US"/>
        </w:rPr>
        <w:t xml:space="preserve"> </w:t>
      </w:r>
      <w:r w:rsidRPr="00CE32C5">
        <w:rPr>
          <w:b/>
          <w:color w:val="0000FF"/>
          <w:sz w:val="24"/>
          <w:szCs w:val="24"/>
          <w:highlight w:val="yellow"/>
          <w:lang w:val="en-US"/>
        </w:rPr>
        <w:t>as I iterate through</w:t>
      </w:r>
      <w:r w:rsidRPr="00CE32C5">
        <w:rPr>
          <w:b/>
          <w:color w:val="FF0000"/>
          <w:sz w:val="24"/>
          <w:szCs w:val="24"/>
          <w:highlight w:val="yellow"/>
          <w:lang w:val="en-US"/>
        </w:rPr>
        <w:t xml:space="preserve">, I can put whatever valid variable name </w:t>
      </w:r>
      <w:r w:rsidRPr="00CE32C5">
        <w:rPr>
          <w:b/>
          <w:color w:val="0000FF"/>
          <w:sz w:val="24"/>
          <w:szCs w:val="24"/>
          <w:highlight w:val="yellow"/>
          <w:lang w:val="en-US"/>
        </w:rPr>
        <w:t>I like.</w:t>
      </w:r>
      <w:r w:rsidR="00404A07" w:rsidRPr="00CE32C5">
        <w:rPr>
          <w:b/>
          <w:color w:val="0000FF"/>
          <w:sz w:val="24"/>
          <w:szCs w:val="24"/>
          <w:highlight w:val="yellow"/>
          <w:lang w:val="en-US"/>
        </w:rPr>
        <w:t xml:space="preserve"> </w:t>
      </w:r>
      <w:r w:rsidRPr="00CE32C5">
        <w:rPr>
          <w:b/>
          <w:color w:val="0000FF"/>
          <w:sz w:val="24"/>
          <w:szCs w:val="24"/>
          <w:highlight w:val="yellow"/>
          <w:lang w:val="en-US"/>
        </w:rPr>
        <w:t xml:space="preserve">So now I'm changing that to </w:t>
      </w:r>
      <w:r w:rsidRPr="00CE32C5">
        <w:rPr>
          <w:b/>
          <w:color w:val="FF0000"/>
          <w:sz w:val="24"/>
          <w:szCs w:val="24"/>
          <w:highlight w:val="yellow"/>
          <w:lang w:val="en-US"/>
        </w:rPr>
        <w:t>"item"</w:t>
      </w:r>
      <w:r w:rsidRPr="00CE32C5">
        <w:rPr>
          <w:b/>
          <w:color w:val="0000FF"/>
          <w:sz w:val="24"/>
          <w:szCs w:val="24"/>
          <w:highlight w:val="yellow"/>
          <w:lang w:val="en-US"/>
        </w:rPr>
        <w:t>.</w:t>
      </w:r>
      <w:r w:rsidR="00404A07" w:rsidRPr="00CE32C5">
        <w:rPr>
          <w:color w:val="0000FF"/>
          <w:sz w:val="24"/>
          <w:szCs w:val="24"/>
          <w:lang w:val="en-US"/>
        </w:rPr>
        <w:t xml:space="preserve"> </w:t>
      </w:r>
      <w:r w:rsidRPr="00470B41">
        <w:rPr>
          <w:sz w:val="24"/>
          <w:szCs w:val="24"/>
          <w:lang w:val="en-US"/>
        </w:rPr>
        <w:t>And we see that the same code can run using "item".</w:t>
      </w:r>
      <w:r w:rsidR="00404A07">
        <w:rPr>
          <w:sz w:val="24"/>
          <w:szCs w:val="24"/>
          <w:lang w:val="en-US"/>
        </w:rPr>
        <w:t xml:space="preserve"> </w:t>
      </w:r>
    </w:p>
    <w:p w14:paraId="07760CC1" w14:textId="11717723" w:rsidR="00CE32C5" w:rsidRDefault="00CE32C5" w:rsidP="00050E84">
      <w:pPr>
        <w:jc w:val="both"/>
        <w:rPr>
          <w:sz w:val="24"/>
          <w:szCs w:val="24"/>
          <w:lang w:val="en-US"/>
        </w:rPr>
      </w:pPr>
      <w:r>
        <w:rPr>
          <w:noProof/>
          <w:sz w:val="24"/>
          <w:szCs w:val="24"/>
          <w:lang w:val="en-US"/>
        </w:rPr>
        <w:drawing>
          <wp:inline distT="0" distB="0" distL="0" distR="0" wp14:anchorId="45B08E10" wp14:editId="23D2D569">
            <wp:extent cx="3045350" cy="2366216"/>
            <wp:effectExtent l="0" t="0" r="3175"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067032" cy="2383063"/>
                    </a:xfrm>
                    <a:prstGeom prst="rect">
                      <a:avLst/>
                    </a:prstGeom>
                    <a:noFill/>
                    <a:ln>
                      <a:noFill/>
                    </a:ln>
                  </pic:spPr>
                </pic:pic>
              </a:graphicData>
            </a:graphic>
          </wp:inline>
        </w:drawing>
      </w:r>
    </w:p>
    <w:p w14:paraId="5FD32152" w14:textId="77777777" w:rsidR="005F0D6A" w:rsidRDefault="00470B41" w:rsidP="00050E84">
      <w:pPr>
        <w:jc w:val="both"/>
        <w:rPr>
          <w:sz w:val="24"/>
          <w:szCs w:val="24"/>
          <w:lang w:val="en-US"/>
        </w:rPr>
      </w:pPr>
      <w:r w:rsidRPr="00470B41">
        <w:rPr>
          <w:sz w:val="24"/>
          <w:szCs w:val="24"/>
          <w:lang w:val="en-US"/>
        </w:rPr>
        <w:lastRenderedPageBreak/>
        <w:t>And just one final time, here I have a word, again,</w:t>
      </w:r>
      <w:r w:rsidR="00404A07">
        <w:rPr>
          <w:sz w:val="24"/>
          <w:szCs w:val="24"/>
          <w:lang w:val="en-US"/>
        </w:rPr>
        <w:t xml:space="preserve"> </w:t>
      </w:r>
      <w:r w:rsidRPr="00470B41">
        <w:rPr>
          <w:sz w:val="24"/>
          <w:szCs w:val="24"/>
          <w:lang w:val="en-US"/>
        </w:rPr>
        <w:t>it could be still "cello" or "trumpet" but I changed it to "piano".</w:t>
      </w:r>
      <w:r w:rsidR="00404A07">
        <w:rPr>
          <w:sz w:val="24"/>
          <w:szCs w:val="24"/>
          <w:lang w:val="en-US"/>
        </w:rPr>
        <w:t xml:space="preserve"> </w:t>
      </w:r>
      <w:r w:rsidRPr="00470B41">
        <w:rPr>
          <w:sz w:val="24"/>
          <w:szCs w:val="24"/>
          <w:lang w:val="en-US"/>
        </w:rPr>
        <w:t>And, I just put a "x" in here for the iteration variable,</w:t>
      </w:r>
      <w:r w:rsidR="00404A07">
        <w:rPr>
          <w:sz w:val="24"/>
          <w:szCs w:val="24"/>
          <w:lang w:val="en-US"/>
        </w:rPr>
        <w:t xml:space="preserve"> </w:t>
      </w:r>
      <w:r w:rsidRPr="00470B41">
        <w:rPr>
          <w:sz w:val="24"/>
          <w:szCs w:val="24"/>
          <w:lang w:val="en-US"/>
        </w:rPr>
        <w:t>and so let's go ahead and run that.</w:t>
      </w:r>
      <w:r w:rsidR="00404A07">
        <w:rPr>
          <w:sz w:val="24"/>
          <w:szCs w:val="24"/>
          <w:lang w:val="en-US"/>
        </w:rPr>
        <w:t xml:space="preserve"> </w:t>
      </w:r>
      <w:r w:rsidRPr="00470B41">
        <w:rPr>
          <w:sz w:val="24"/>
          <w:szCs w:val="24"/>
          <w:lang w:val="en-US"/>
        </w:rPr>
        <w:t xml:space="preserve">And see that works as piano </w:t>
      </w:r>
    </w:p>
    <w:p w14:paraId="6D7485CD" w14:textId="4A4A39EC" w:rsidR="005F0D6A" w:rsidRDefault="005F0D6A" w:rsidP="005F0D6A">
      <w:pPr>
        <w:jc w:val="center"/>
        <w:rPr>
          <w:sz w:val="24"/>
          <w:szCs w:val="24"/>
          <w:lang w:val="en-US"/>
        </w:rPr>
      </w:pPr>
      <w:r>
        <w:rPr>
          <w:noProof/>
          <w:sz w:val="24"/>
          <w:szCs w:val="24"/>
          <w:lang w:val="en-US"/>
        </w:rPr>
        <w:drawing>
          <wp:inline distT="0" distB="0" distL="0" distR="0" wp14:anchorId="054B50FC" wp14:editId="64C57CFE">
            <wp:extent cx="4246342" cy="2862470"/>
            <wp:effectExtent l="0" t="0" r="1905"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301775" cy="2899838"/>
                    </a:xfrm>
                    <a:prstGeom prst="rect">
                      <a:avLst/>
                    </a:prstGeom>
                    <a:noFill/>
                    <a:ln>
                      <a:noFill/>
                    </a:ln>
                  </pic:spPr>
                </pic:pic>
              </a:graphicData>
            </a:graphic>
          </wp:inline>
        </w:drawing>
      </w:r>
    </w:p>
    <w:p w14:paraId="4AEBEAA5" w14:textId="77777777" w:rsidR="00647AA9" w:rsidRDefault="00470B41" w:rsidP="00050E84">
      <w:pPr>
        <w:jc w:val="both"/>
        <w:rPr>
          <w:sz w:val="24"/>
          <w:szCs w:val="24"/>
          <w:lang w:val="en-US"/>
        </w:rPr>
      </w:pPr>
      <w:r w:rsidRPr="00470B41">
        <w:rPr>
          <w:sz w:val="24"/>
          <w:szCs w:val="24"/>
          <w:lang w:val="en-US"/>
        </w:rPr>
        <w:t>and I could call it "</w:t>
      </w:r>
      <w:proofErr w:type="spellStart"/>
      <w:r w:rsidRPr="00470B41">
        <w:rPr>
          <w:sz w:val="24"/>
          <w:szCs w:val="24"/>
          <w:lang w:val="en-US"/>
        </w:rPr>
        <w:t>xyz</w:t>
      </w:r>
      <w:proofErr w:type="spellEnd"/>
      <w:r w:rsidRPr="00470B41">
        <w:rPr>
          <w:sz w:val="24"/>
          <w:szCs w:val="24"/>
          <w:lang w:val="en-US"/>
        </w:rPr>
        <w:t>",</w:t>
      </w:r>
      <w:r w:rsidR="00404A07">
        <w:rPr>
          <w:sz w:val="24"/>
          <w:szCs w:val="24"/>
          <w:lang w:val="en-US"/>
        </w:rPr>
        <w:t xml:space="preserve"> </w:t>
      </w:r>
      <w:r w:rsidRPr="00470B41">
        <w:rPr>
          <w:sz w:val="24"/>
          <w:szCs w:val="24"/>
          <w:lang w:val="en-US"/>
        </w:rPr>
        <w:t>and it will still works because it really doesn't</w:t>
      </w:r>
      <w:r w:rsidR="00404A07">
        <w:rPr>
          <w:sz w:val="24"/>
          <w:szCs w:val="24"/>
          <w:lang w:val="en-US"/>
        </w:rPr>
        <w:t xml:space="preserve"> </w:t>
      </w:r>
      <w:r w:rsidRPr="00470B41">
        <w:rPr>
          <w:sz w:val="24"/>
          <w:szCs w:val="24"/>
          <w:lang w:val="en-US"/>
        </w:rPr>
        <w:t>matter what I use as long as I use valid variable name,</w:t>
      </w:r>
      <w:r w:rsidR="00404A07">
        <w:rPr>
          <w:sz w:val="24"/>
          <w:szCs w:val="24"/>
          <w:lang w:val="en-US"/>
        </w:rPr>
        <w:t xml:space="preserve"> </w:t>
      </w:r>
      <w:r w:rsidRPr="00470B41">
        <w:rPr>
          <w:sz w:val="24"/>
          <w:szCs w:val="24"/>
          <w:lang w:val="en-US"/>
        </w:rPr>
        <w:t>so you see that, we'll run again.</w:t>
      </w:r>
      <w:r w:rsidR="00404A07">
        <w:rPr>
          <w:sz w:val="24"/>
          <w:szCs w:val="24"/>
          <w:lang w:val="en-US"/>
        </w:rPr>
        <w:t xml:space="preserve"> </w:t>
      </w:r>
    </w:p>
    <w:p w14:paraId="1EF67E78" w14:textId="5D20BE27" w:rsidR="00647AA9" w:rsidRDefault="00647AA9" w:rsidP="00647AA9">
      <w:pPr>
        <w:jc w:val="center"/>
        <w:rPr>
          <w:sz w:val="24"/>
          <w:szCs w:val="24"/>
          <w:lang w:val="en-US"/>
        </w:rPr>
      </w:pPr>
      <w:r>
        <w:rPr>
          <w:noProof/>
          <w:sz w:val="24"/>
          <w:szCs w:val="24"/>
          <w:lang w:val="en-US"/>
        </w:rPr>
        <w:drawing>
          <wp:inline distT="0" distB="0" distL="0" distR="0" wp14:anchorId="478D6267" wp14:editId="19007321">
            <wp:extent cx="4317558" cy="3085555"/>
            <wp:effectExtent l="0" t="0" r="6985" b="63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378877" cy="3129377"/>
                    </a:xfrm>
                    <a:prstGeom prst="rect">
                      <a:avLst/>
                    </a:prstGeom>
                    <a:noFill/>
                    <a:ln>
                      <a:noFill/>
                    </a:ln>
                  </pic:spPr>
                </pic:pic>
              </a:graphicData>
            </a:graphic>
          </wp:inline>
        </w:drawing>
      </w:r>
    </w:p>
    <w:p w14:paraId="168D32E9" w14:textId="77777777" w:rsidR="00247402" w:rsidRDefault="00247402" w:rsidP="00050E84">
      <w:pPr>
        <w:jc w:val="both"/>
        <w:rPr>
          <w:sz w:val="24"/>
          <w:szCs w:val="24"/>
          <w:lang w:val="en-US"/>
        </w:rPr>
      </w:pPr>
    </w:p>
    <w:p w14:paraId="4D3C2312" w14:textId="77777777" w:rsidR="00247402" w:rsidRDefault="00247402" w:rsidP="00050E84">
      <w:pPr>
        <w:jc w:val="both"/>
        <w:rPr>
          <w:sz w:val="24"/>
          <w:szCs w:val="24"/>
          <w:lang w:val="en-US"/>
        </w:rPr>
      </w:pPr>
    </w:p>
    <w:p w14:paraId="680A55B7" w14:textId="77777777" w:rsidR="00247402" w:rsidRDefault="00247402" w:rsidP="00050E84">
      <w:pPr>
        <w:jc w:val="both"/>
        <w:rPr>
          <w:sz w:val="24"/>
          <w:szCs w:val="24"/>
          <w:lang w:val="en-US"/>
        </w:rPr>
      </w:pPr>
    </w:p>
    <w:p w14:paraId="3243A0B3" w14:textId="77777777" w:rsidR="00247402" w:rsidRDefault="00247402" w:rsidP="00050E84">
      <w:pPr>
        <w:jc w:val="both"/>
        <w:rPr>
          <w:sz w:val="24"/>
          <w:szCs w:val="24"/>
          <w:lang w:val="en-US"/>
        </w:rPr>
      </w:pPr>
    </w:p>
    <w:p w14:paraId="43216372" w14:textId="6F873D32" w:rsidR="00247402" w:rsidRPr="00247402" w:rsidRDefault="00470B41" w:rsidP="00050E84">
      <w:pPr>
        <w:jc w:val="both"/>
        <w:rPr>
          <w:b/>
          <w:color w:val="0000FF"/>
          <w:sz w:val="24"/>
          <w:szCs w:val="24"/>
          <w:lang w:val="en-US"/>
        </w:rPr>
      </w:pPr>
      <w:r w:rsidRPr="00470B41">
        <w:rPr>
          <w:sz w:val="24"/>
          <w:szCs w:val="24"/>
          <w:lang w:val="en-US"/>
        </w:rPr>
        <w:lastRenderedPageBreak/>
        <w:t xml:space="preserve">In this final example here, I used a </w:t>
      </w:r>
      <w:proofErr w:type="spellStart"/>
      <w:r w:rsidRPr="00470B41">
        <w:rPr>
          <w:sz w:val="24"/>
          <w:szCs w:val="24"/>
          <w:lang w:val="en-US"/>
        </w:rPr>
        <w:t>student_name</w:t>
      </w:r>
      <w:proofErr w:type="spellEnd"/>
      <w:r w:rsidRPr="00470B41">
        <w:rPr>
          <w:sz w:val="24"/>
          <w:szCs w:val="24"/>
          <w:lang w:val="en-US"/>
        </w:rPr>
        <w:t xml:space="preserve"> variable and I have</w:t>
      </w:r>
      <w:r w:rsidR="00404A07">
        <w:rPr>
          <w:sz w:val="24"/>
          <w:szCs w:val="24"/>
          <w:lang w:val="en-US"/>
        </w:rPr>
        <w:t xml:space="preserve"> </w:t>
      </w:r>
      <w:r w:rsidRPr="00470B41">
        <w:rPr>
          <w:sz w:val="24"/>
          <w:szCs w:val="24"/>
          <w:lang w:val="en-US"/>
        </w:rPr>
        <w:t xml:space="preserve">the name "Skye", and then I have a </w:t>
      </w:r>
      <w:proofErr w:type="spellStart"/>
      <w:r w:rsidRPr="00470B41">
        <w:rPr>
          <w:sz w:val="24"/>
          <w:szCs w:val="24"/>
          <w:lang w:val="en-US"/>
        </w:rPr>
        <w:t>new_name</w:t>
      </w:r>
      <w:proofErr w:type="spellEnd"/>
      <w:r w:rsidRPr="00470B41">
        <w:rPr>
          <w:sz w:val="24"/>
          <w:szCs w:val="24"/>
          <w:lang w:val="en-US"/>
        </w:rPr>
        <w:t xml:space="preserve"> variable that is empty string.</w:t>
      </w:r>
      <w:r w:rsidR="00404A07">
        <w:rPr>
          <w:sz w:val="24"/>
          <w:szCs w:val="24"/>
          <w:lang w:val="en-US"/>
        </w:rPr>
        <w:t xml:space="preserve"> </w:t>
      </w:r>
      <w:r w:rsidRPr="00470B41">
        <w:rPr>
          <w:sz w:val="24"/>
          <w:szCs w:val="24"/>
          <w:lang w:val="en-US"/>
        </w:rPr>
        <w:t xml:space="preserve">What happens is we're </w:t>
      </w:r>
      <w:proofErr w:type="spellStart"/>
      <w:r w:rsidRPr="00470B41">
        <w:rPr>
          <w:sz w:val="24"/>
          <w:szCs w:val="24"/>
          <w:lang w:val="en-US"/>
        </w:rPr>
        <w:t>gonna</w:t>
      </w:r>
      <w:proofErr w:type="spellEnd"/>
      <w:r w:rsidRPr="00470B41">
        <w:rPr>
          <w:sz w:val="24"/>
          <w:szCs w:val="24"/>
          <w:lang w:val="en-US"/>
        </w:rPr>
        <w:t xml:space="preserve"> iterate through each of the characters</w:t>
      </w:r>
      <w:r w:rsidR="00404A07">
        <w:rPr>
          <w:sz w:val="24"/>
          <w:szCs w:val="24"/>
          <w:lang w:val="en-US"/>
        </w:rPr>
        <w:t xml:space="preserve"> </w:t>
      </w:r>
      <w:r w:rsidRPr="00470B41">
        <w:rPr>
          <w:sz w:val="24"/>
          <w:szCs w:val="24"/>
          <w:lang w:val="en-US"/>
        </w:rPr>
        <w:t xml:space="preserve">in the name "Skye" and we're </w:t>
      </w:r>
      <w:proofErr w:type="spellStart"/>
      <w:r w:rsidRPr="00470B41">
        <w:rPr>
          <w:sz w:val="24"/>
          <w:szCs w:val="24"/>
          <w:lang w:val="en-US"/>
        </w:rPr>
        <w:t>gonna</w:t>
      </w:r>
      <w:proofErr w:type="spellEnd"/>
      <w:r w:rsidRPr="00470B41">
        <w:rPr>
          <w:sz w:val="24"/>
          <w:szCs w:val="24"/>
          <w:lang w:val="en-US"/>
        </w:rPr>
        <w:t xml:space="preserve"> assign it to that "</w:t>
      </w:r>
      <w:proofErr w:type="spellStart"/>
      <w:r w:rsidRPr="00470B41">
        <w:rPr>
          <w:sz w:val="24"/>
          <w:szCs w:val="24"/>
          <w:lang w:val="en-US"/>
        </w:rPr>
        <w:t>ltr</w:t>
      </w:r>
      <w:proofErr w:type="spellEnd"/>
      <w:r w:rsidRPr="00470B41">
        <w:rPr>
          <w:sz w:val="24"/>
          <w:szCs w:val="24"/>
          <w:lang w:val="en-US"/>
        </w:rPr>
        <w:t>", standing for</w:t>
      </w:r>
      <w:r w:rsidR="00404A07">
        <w:rPr>
          <w:sz w:val="24"/>
          <w:szCs w:val="24"/>
          <w:lang w:val="en-US"/>
        </w:rPr>
        <w:t xml:space="preserve"> </w:t>
      </w:r>
      <w:r w:rsidRPr="00470B41">
        <w:rPr>
          <w:sz w:val="24"/>
          <w:szCs w:val="24"/>
          <w:lang w:val="en-US"/>
        </w:rPr>
        <w:t>letter, temporary variable, so it comes through.</w:t>
      </w:r>
      <w:r w:rsidR="00404A07">
        <w:rPr>
          <w:sz w:val="24"/>
          <w:szCs w:val="24"/>
          <w:lang w:val="en-US"/>
        </w:rPr>
        <w:t xml:space="preserve"> </w:t>
      </w:r>
      <w:r w:rsidRPr="00470B41">
        <w:rPr>
          <w:sz w:val="24"/>
          <w:szCs w:val="24"/>
          <w:lang w:val="en-US"/>
        </w:rPr>
        <w:t>And so it gets the "S" that goes through, and so it says, okay,</w:t>
      </w:r>
      <w:r w:rsidR="00404A07">
        <w:rPr>
          <w:sz w:val="24"/>
          <w:szCs w:val="24"/>
          <w:lang w:val="en-US"/>
        </w:rPr>
        <w:t xml:space="preserve"> </w:t>
      </w:r>
      <w:r w:rsidRPr="00470B41">
        <w:rPr>
          <w:sz w:val="24"/>
          <w:szCs w:val="24"/>
          <w:lang w:val="en-US"/>
        </w:rPr>
        <w:t>here's the "S".</w:t>
      </w:r>
      <w:r w:rsidR="00404A07">
        <w:rPr>
          <w:sz w:val="24"/>
          <w:szCs w:val="24"/>
          <w:lang w:val="en-US"/>
        </w:rPr>
        <w:t xml:space="preserve"> </w:t>
      </w:r>
      <w:r w:rsidRPr="00470B41">
        <w:rPr>
          <w:sz w:val="24"/>
          <w:szCs w:val="24"/>
          <w:lang w:val="en-US"/>
        </w:rPr>
        <w:t>Let me put it to lower case and compare it to this lower case "y",</w:t>
      </w:r>
      <w:r w:rsidR="00404A07">
        <w:rPr>
          <w:sz w:val="24"/>
          <w:szCs w:val="24"/>
          <w:lang w:val="en-US"/>
        </w:rPr>
        <w:t xml:space="preserve"> </w:t>
      </w:r>
      <w:r w:rsidRPr="00470B41">
        <w:rPr>
          <w:sz w:val="24"/>
          <w:szCs w:val="24"/>
          <w:lang w:val="en-US"/>
        </w:rPr>
        <w:t>if it is equal then we'll run this code but it's not equal,</w:t>
      </w:r>
      <w:r w:rsidR="00404A07">
        <w:rPr>
          <w:sz w:val="24"/>
          <w:szCs w:val="24"/>
          <w:lang w:val="en-US"/>
        </w:rPr>
        <w:t xml:space="preserve"> </w:t>
      </w:r>
      <w:r w:rsidRPr="00470B41">
        <w:rPr>
          <w:sz w:val="24"/>
          <w:szCs w:val="24"/>
          <w:lang w:val="en-US"/>
        </w:rPr>
        <w:t xml:space="preserve">so what we're </w:t>
      </w:r>
      <w:proofErr w:type="spellStart"/>
      <w:r w:rsidRPr="00470B41">
        <w:rPr>
          <w:sz w:val="24"/>
          <w:szCs w:val="24"/>
          <w:lang w:val="en-US"/>
        </w:rPr>
        <w:t>gonna</w:t>
      </w:r>
      <w:proofErr w:type="spellEnd"/>
      <w:r w:rsidRPr="00470B41">
        <w:rPr>
          <w:sz w:val="24"/>
          <w:szCs w:val="24"/>
          <w:lang w:val="en-US"/>
        </w:rPr>
        <w:t xml:space="preserve"> do is just add that letter to this empty string.</w:t>
      </w:r>
      <w:r w:rsidR="00404A07">
        <w:rPr>
          <w:sz w:val="24"/>
          <w:szCs w:val="24"/>
          <w:lang w:val="en-US"/>
        </w:rPr>
        <w:t xml:space="preserve"> </w:t>
      </w:r>
      <w:r w:rsidRPr="00470B41">
        <w:rPr>
          <w:sz w:val="24"/>
          <w:szCs w:val="24"/>
          <w:lang w:val="en-US"/>
        </w:rPr>
        <w:t>So its starts off with "s" and then it will add a "k", and</w:t>
      </w:r>
      <w:r w:rsidR="00404A07">
        <w:rPr>
          <w:sz w:val="24"/>
          <w:szCs w:val="24"/>
          <w:lang w:val="en-US"/>
        </w:rPr>
        <w:t xml:space="preserve"> </w:t>
      </w:r>
      <w:r w:rsidRPr="00470B41">
        <w:rPr>
          <w:sz w:val="24"/>
          <w:szCs w:val="24"/>
          <w:lang w:val="en-US"/>
        </w:rPr>
        <w:t>when it gets to this "y" we'll execute this code right here which says,</w:t>
      </w:r>
      <w:r w:rsidR="00404A07">
        <w:rPr>
          <w:sz w:val="24"/>
          <w:szCs w:val="24"/>
          <w:lang w:val="en-US"/>
        </w:rPr>
        <w:t xml:space="preserve"> </w:t>
      </w:r>
      <w:r w:rsidRPr="00470B41">
        <w:rPr>
          <w:sz w:val="24"/>
          <w:szCs w:val="24"/>
          <w:lang w:val="en-US"/>
        </w:rPr>
        <w:t>take that letter and make it upper case, so the end of</w:t>
      </w:r>
      <w:r w:rsidR="00404A07">
        <w:rPr>
          <w:sz w:val="24"/>
          <w:szCs w:val="24"/>
          <w:lang w:val="en-US"/>
        </w:rPr>
        <w:t xml:space="preserve"> </w:t>
      </w:r>
      <w:r w:rsidRPr="00470B41">
        <w:rPr>
          <w:sz w:val="24"/>
          <w:szCs w:val="24"/>
          <w:lang w:val="en-US"/>
        </w:rPr>
        <w:t xml:space="preserve">that loop we print out the variable, the </w:t>
      </w:r>
      <w:proofErr w:type="spellStart"/>
      <w:r w:rsidRPr="00470B41">
        <w:rPr>
          <w:sz w:val="24"/>
          <w:szCs w:val="24"/>
          <w:lang w:val="en-US"/>
        </w:rPr>
        <w:t>new_name</w:t>
      </w:r>
      <w:proofErr w:type="spellEnd"/>
      <w:r w:rsidRPr="00470B41">
        <w:rPr>
          <w:sz w:val="24"/>
          <w:szCs w:val="24"/>
          <w:lang w:val="en-US"/>
        </w:rPr>
        <w:t>.</w:t>
      </w:r>
      <w:r w:rsidR="00404A07">
        <w:rPr>
          <w:sz w:val="24"/>
          <w:szCs w:val="24"/>
          <w:lang w:val="en-US"/>
        </w:rPr>
        <w:t xml:space="preserve"> </w:t>
      </w:r>
      <w:r w:rsidRPr="00470B41">
        <w:rPr>
          <w:sz w:val="24"/>
          <w:szCs w:val="24"/>
          <w:lang w:val="en-US"/>
        </w:rPr>
        <w:t>So let's go ahead and look at that code.</w:t>
      </w:r>
      <w:r w:rsidR="00404A07">
        <w:rPr>
          <w:sz w:val="24"/>
          <w:szCs w:val="24"/>
          <w:lang w:val="en-US"/>
        </w:rPr>
        <w:t xml:space="preserve"> </w:t>
      </w:r>
      <w:r w:rsidRPr="00247402">
        <w:rPr>
          <w:b/>
          <w:color w:val="0000FF"/>
          <w:sz w:val="24"/>
          <w:szCs w:val="24"/>
          <w:lang w:val="en-US"/>
        </w:rPr>
        <w:t>So you see it can run through and</w:t>
      </w:r>
      <w:r w:rsidR="00404A07" w:rsidRPr="00247402">
        <w:rPr>
          <w:b/>
          <w:color w:val="0000FF"/>
          <w:sz w:val="24"/>
          <w:szCs w:val="24"/>
          <w:lang w:val="en-US"/>
        </w:rPr>
        <w:t xml:space="preserve"> </w:t>
      </w:r>
      <w:r w:rsidRPr="00247402">
        <w:rPr>
          <w:b/>
          <w:color w:val="0000FF"/>
          <w:sz w:val="24"/>
          <w:szCs w:val="24"/>
          <w:lang w:val="en-US"/>
        </w:rPr>
        <w:t>change "Skye" to "</w:t>
      </w:r>
      <w:proofErr w:type="spellStart"/>
      <w:r w:rsidRPr="00247402">
        <w:rPr>
          <w:b/>
          <w:color w:val="0000FF"/>
          <w:sz w:val="24"/>
          <w:szCs w:val="24"/>
          <w:lang w:val="en-US"/>
        </w:rPr>
        <w:t>SkYe</w:t>
      </w:r>
      <w:proofErr w:type="spellEnd"/>
      <w:r w:rsidRPr="00247402">
        <w:rPr>
          <w:b/>
          <w:color w:val="0000FF"/>
          <w:sz w:val="24"/>
          <w:szCs w:val="24"/>
          <w:lang w:val="en-US"/>
        </w:rPr>
        <w:t>" with a upper case "Y".</w:t>
      </w:r>
      <w:r w:rsidR="00404A07" w:rsidRPr="00247402">
        <w:rPr>
          <w:b/>
          <w:color w:val="0000FF"/>
          <w:sz w:val="24"/>
          <w:szCs w:val="24"/>
          <w:lang w:val="en-US"/>
        </w:rPr>
        <w:t xml:space="preserve"> </w:t>
      </w:r>
    </w:p>
    <w:p w14:paraId="1CFAD197" w14:textId="313BD919" w:rsidR="00247402" w:rsidRDefault="00247402" w:rsidP="00050E84">
      <w:pPr>
        <w:jc w:val="both"/>
        <w:rPr>
          <w:sz w:val="24"/>
          <w:szCs w:val="24"/>
          <w:lang w:val="en-US"/>
        </w:rPr>
      </w:pPr>
      <w:r>
        <w:rPr>
          <w:noProof/>
          <w:sz w:val="24"/>
          <w:szCs w:val="24"/>
          <w:lang w:val="en-US"/>
        </w:rPr>
        <w:drawing>
          <wp:inline distT="0" distB="0" distL="0" distR="0" wp14:anchorId="0AC9DF1B" wp14:editId="5D701E85">
            <wp:extent cx="4492487" cy="2335544"/>
            <wp:effectExtent l="0" t="0" r="3810" b="762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508261" cy="2343744"/>
                    </a:xfrm>
                    <a:prstGeom prst="rect">
                      <a:avLst/>
                    </a:prstGeom>
                    <a:noFill/>
                    <a:ln>
                      <a:noFill/>
                    </a:ln>
                  </pic:spPr>
                </pic:pic>
              </a:graphicData>
            </a:graphic>
          </wp:inline>
        </w:drawing>
      </w:r>
    </w:p>
    <w:p w14:paraId="32259C9C" w14:textId="72F0DA7D" w:rsidR="007B6311" w:rsidRPr="007B6311" w:rsidRDefault="00470B41" w:rsidP="00050E84">
      <w:pPr>
        <w:jc w:val="both"/>
        <w:rPr>
          <w:sz w:val="24"/>
          <w:szCs w:val="24"/>
          <w:lang w:val="en-US"/>
        </w:rPr>
      </w:pPr>
      <w:r w:rsidRPr="00470B41">
        <w:rPr>
          <w:sz w:val="24"/>
          <w:szCs w:val="24"/>
          <w:lang w:val="en-US"/>
        </w:rPr>
        <w:t>And so, we can run a string test on those</w:t>
      </w:r>
      <w:r w:rsidR="00404A07">
        <w:rPr>
          <w:sz w:val="24"/>
          <w:szCs w:val="24"/>
          <w:lang w:val="en-US"/>
        </w:rPr>
        <w:t xml:space="preserve"> </w:t>
      </w:r>
      <w:r w:rsidRPr="00470B41">
        <w:rPr>
          <w:sz w:val="24"/>
          <w:szCs w:val="24"/>
          <w:lang w:val="en-US"/>
        </w:rPr>
        <w:t>letters as we iterate through each character, we can</w:t>
      </w:r>
      <w:r w:rsidR="00404A07">
        <w:rPr>
          <w:sz w:val="24"/>
          <w:szCs w:val="24"/>
          <w:lang w:val="en-US"/>
        </w:rPr>
        <w:t xml:space="preserve"> </w:t>
      </w:r>
      <w:r w:rsidRPr="00470B41">
        <w:rPr>
          <w:sz w:val="24"/>
          <w:szCs w:val="24"/>
          <w:lang w:val="en-US"/>
        </w:rPr>
        <w:t>run the string comparisons, and we can use a for loop with</w:t>
      </w:r>
      <w:r w:rsidR="00404A07">
        <w:rPr>
          <w:sz w:val="24"/>
          <w:szCs w:val="24"/>
          <w:lang w:val="en-US"/>
        </w:rPr>
        <w:t xml:space="preserve"> </w:t>
      </w:r>
      <w:r w:rsidRPr="00470B41">
        <w:rPr>
          <w:sz w:val="24"/>
          <w:szCs w:val="24"/>
          <w:lang w:val="en-US"/>
        </w:rPr>
        <w:t>the "in" keyword to iterate through each character in the string.</w:t>
      </w:r>
      <w:r w:rsidR="00404A07">
        <w:rPr>
          <w:sz w:val="24"/>
          <w:szCs w:val="24"/>
          <w:lang w:val="en-US"/>
        </w:rPr>
        <w:t xml:space="preserve"> </w:t>
      </w:r>
    </w:p>
    <w:p w14:paraId="5D659A9C" w14:textId="0DA28CAC" w:rsidR="007B6311" w:rsidRDefault="00247402" w:rsidP="00050E84">
      <w:pPr>
        <w:jc w:val="both"/>
        <w:rPr>
          <w:sz w:val="24"/>
          <w:szCs w:val="24"/>
          <w:lang w:val="en-US"/>
        </w:rPr>
      </w:pPr>
      <w:r>
        <w:rPr>
          <w:noProof/>
          <w:sz w:val="24"/>
          <w:szCs w:val="24"/>
          <w:lang w:val="en-US"/>
        </w:rPr>
        <w:drawing>
          <wp:inline distT="0" distB="0" distL="0" distR="0" wp14:anchorId="35D19509" wp14:editId="749497C0">
            <wp:extent cx="4524293" cy="1445837"/>
            <wp:effectExtent l="0" t="0" r="0" b="254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547317" cy="1453195"/>
                    </a:xfrm>
                    <a:prstGeom prst="rect">
                      <a:avLst/>
                    </a:prstGeom>
                    <a:noFill/>
                    <a:ln>
                      <a:noFill/>
                    </a:ln>
                  </pic:spPr>
                </pic:pic>
              </a:graphicData>
            </a:graphic>
          </wp:inline>
        </w:drawing>
      </w:r>
    </w:p>
    <w:p w14:paraId="59999D89" w14:textId="77777777" w:rsidR="00247402" w:rsidRDefault="00247402" w:rsidP="00470B41">
      <w:pPr>
        <w:pStyle w:val="Ttulo1"/>
        <w:shd w:val="clear" w:color="auto" w:fill="FFFFFF"/>
        <w:spacing w:before="0" w:beforeAutospacing="0" w:after="340" w:afterAutospacing="0" w:line="336" w:lineRule="atLeast"/>
        <w:rPr>
          <w:rFonts w:ascii="Helvetica" w:hAnsi="Helvetica" w:cs="Helvetica"/>
          <w:bCs w:val="0"/>
          <w:color w:val="FF0000"/>
          <w:sz w:val="36"/>
          <w:szCs w:val="36"/>
          <w:highlight w:val="yellow"/>
          <w:lang w:val="en-US"/>
        </w:rPr>
      </w:pPr>
    </w:p>
    <w:p w14:paraId="34B6D366" w14:textId="314FB32D" w:rsidR="00470B41" w:rsidRPr="006C30DC" w:rsidRDefault="00470B41" w:rsidP="00470B41">
      <w:pPr>
        <w:pStyle w:val="Ttulo1"/>
        <w:shd w:val="clear" w:color="auto" w:fill="FFFFFF"/>
        <w:spacing w:before="0" w:beforeAutospacing="0" w:after="340" w:afterAutospacing="0" w:line="336" w:lineRule="atLeast"/>
        <w:rPr>
          <w:rFonts w:ascii="Helvetica" w:hAnsi="Helvetica" w:cs="Helvetica"/>
          <w:bCs w:val="0"/>
          <w:color w:val="FF0000"/>
          <w:sz w:val="36"/>
          <w:szCs w:val="36"/>
          <w:lang w:val="en-US"/>
        </w:rPr>
      </w:pPr>
      <w:r w:rsidRPr="006C30DC">
        <w:rPr>
          <w:rFonts w:ascii="Helvetica" w:hAnsi="Helvetica" w:cs="Helvetica"/>
          <w:bCs w:val="0"/>
          <w:color w:val="FF0000"/>
          <w:sz w:val="36"/>
          <w:szCs w:val="36"/>
          <w:highlight w:val="yellow"/>
          <w:lang w:val="en-US"/>
        </w:rPr>
        <w:t>Concept</w:t>
      </w:r>
    </w:p>
    <w:p w14:paraId="64D8B42A" w14:textId="77777777" w:rsidR="00470B41" w:rsidRPr="00470B41" w:rsidRDefault="00470B41" w:rsidP="00470B41">
      <w:pPr>
        <w:pStyle w:val="Ttulo2"/>
        <w:shd w:val="clear" w:color="auto" w:fill="FFFFFF"/>
        <w:spacing w:before="0" w:beforeAutospacing="0" w:after="225" w:afterAutospacing="0" w:line="288" w:lineRule="atLeast"/>
        <w:jc w:val="both"/>
        <w:rPr>
          <w:rFonts w:ascii="Helvetica" w:hAnsi="Helvetica" w:cs="Helvetica"/>
          <w:b w:val="0"/>
          <w:bCs w:val="0"/>
          <w:color w:val="646464"/>
          <w:spacing w:val="15"/>
          <w:sz w:val="24"/>
          <w:szCs w:val="24"/>
          <w:lang w:val="en-US"/>
        </w:rPr>
      </w:pPr>
      <w:r w:rsidRPr="00470B41">
        <w:rPr>
          <w:rFonts w:ascii="Helvetica" w:hAnsi="Helvetica" w:cs="Helvetica"/>
          <w:b w:val="0"/>
          <w:bCs w:val="0"/>
          <w:color w:val="646464"/>
          <w:spacing w:val="15"/>
          <w:sz w:val="24"/>
          <w:szCs w:val="24"/>
          <w:lang w:val="en-US"/>
        </w:rPr>
        <w:t>Iterate a String: 1 character at a time</w:t>
      </w:r>
    </w:p>
    <w:p w14:paraId="68848D5E" w14:textId="77777777" w:rsidR="00470B41" w:rsidRPr="00470B41" w:rsidRDefault="00470B41" w:rsidP="00470B41">
      <w:pPr>
        <w:pStyle w:val="Ttulo3"/>
        <w:shd w:val="clear" w:color="auto" w:fill="FFFFFF"/>
        <w:spacing w:before="0" w:after="150" w:line="336" w:lineRule="atLeast"/>
        <w:jc w:val="both"/>
        <w:rPr>
          <w:rFonts w:ascii="Helvetica" w:hAnsi="Helvetica" w:cs="Helvetica"/>
          <w:b/>
          <w:bCs/>
          <w:color w:val="313131"/>
          <w:lang w:val="en-US"/>
        </w:rPr>
      </w:pPr>
      <w:r w:rsidRPr="00470B41">
        <w:rPr>
          <w:rStyle w:val="CdigoHTML"/>
          <w:rFonts w:eastAsiaTheme="majorEastAsia"/>
          <w:color w:val="313131"/>
          <w:sz w:val="24"/>
          <w:szCs w:val="24"/>
          <w:lang w:val="en-US"/>
        </w:rPr>
        <w:lastRenderedPageBreak/>
        <w:t>for letter in word:</w:t>
      </w:r>
    </w:p>
    <w:p w14:paraId="40302E62" w14:textId="77777777" w:rsidR="00470B41" w:rsidRPr="00470B41" w:rsidRDefault="00470B41" w:rsidP="00470B41">
      <w:pPr>
        <w:pStyle w:val="NormalWeb"/>
        <w:shd w:val="clear" w:color="auto" w:fill="FFFFFF"/>
        <w:spacing w:before="0" w:beforeAutospacing="0" w:after="340" w:afterAutospacing="0"/>
        <w:jc w:val="both"/>
        <w:rPr>
          <w:rFonts w:ascii="Helvetica" w:hAnsi="Helvetica" w:cs="Helvetica"/>
          <w:color w:val="313131"/>
          <w:lang w:val="en-US"/>
        </w:rPr>
      </w:pPr>
      <w:r w:rsidRPr="00470B41">
        <w:rPr>
          <w:rFonts w:ascii="Helvetica" w:hAnsi="Helvetica" w:cs="Helvetica"/>
          <w:color w:val="313131"/>
          <w:lang w:val="en-US"/>
        </w:rPr>
        <w:t>Python provides powerful sequence iteration features. Below, </w:t>
      </w:r>
      <w:r w:rsidRPr="00470B41">
        <w:rPr>
          <w:rStyle w:val="CdigoHTML"/>
          <w:b/>
          <w:bCs/>
          <w:color w:val="313131"/>
          <w:sz w:val="24"/>
          <w:szCs w:val="24"/>
          <w:lang w:val="en-US"/>
        </w:rPr>
        <w:t>for letter in word:</w:t>
      </w:r>
      <w:r w:rsidRPr="00470B41">
        <w:rPr>
          <w:rFonts w:ascii="Helvetica" w:hAnsi="Helvetica" w:cs="Helvetica"/>
          <w:color w:val="313131"/>
          <w:lang w:val="en-US"/>
        </w:rPr>
        <w:t> loops through each letter in </w:t>
      </w:r>
      <w:r w:rsidRPr="00470B41">
        <w:rPr>
          <w:rStyle w:val="nfasis"/>
          <w:rFonts w:ascii="Helvetica" w:eastAsiaTheme="majorEastAsia" w:hAnsi="Helvetica" w:cs="Helvetica"/>
          <w:color w:val="313131"/>
          <w:lang w:val="en-US"/>
        </w:rPr>
        <w:t>word</w:t>
      </w:r>
      <w:r w:rsidRPr="00470B41">
        <w:rPr>
          <w:rFonts w:ascii="Helvetica" w:hAnsi="Helvetica" w:cs="Helvetica"/>
          <w:color w:val="313131"/>
          <w:lang w:val="en-US"/>
        </w:rPr>
        <w:t>.</w:t>
      </w:r>
    </w:p>
    <w:p w14:paraId="13703A46" w14:textId="77777777" w:rsidR="00470B41" w:rsidRPr="00470B41" w:rsidRDefault="00470B41" w:rsidP="00470B41">
      <w:pPr>
        <w:pStyle w:val="HTMLconformatoprevio"/>
        <w:shd w:val="clear" w:color="auto" w:fill="FFFFFF"/>
        <w:spacing w:before="240" w:after="240" w:line="336" w:lineRule="atLeast"/>
        <w:jc w:val="both"/>
        <w:rPr>
          <w:rStyle w:val="CdigoHTML"/>
          <w:color w:val="313131"/>
          <w:sz w:val="24"/>
          <w:szCs w:val="24"/>
          <w:lang w:val="en-US"/>
        </w:rPr>
      </w:pPr>
      <w:r w:rsidRPr="00470B41">
        <w:rPr>
          <w:rStyle w:val="CdigoHTML"/>
          <w:color w:val="313131"/>
          <w:sz w:val="24"/>
          <w:szCs w:val="24"/>
          <w:lang w:val="en-US"/>
        </w:rPr>
        <w:t>word = "cello"</w:t>
      </w:r>
    </w:p>
    <w:p w14:paraId="53784CA5" w14:textId="77777777" w:rsidR="00470B41" w:rsidRPr="00470B41" w:rsidRDefault="00470B41" w:rsidP="00470B41">
      <w:pPr>
        <w:pStyle w:val="HTMLconformatoprevio"/>
        <w:shd w:val="clear" w:color="auto" w:fill="FFFFFF"/>
        <w:spacing w:before="240" w:after="240" w:line="336" w:lineRule="atLeast"/>
        <w:jc w:val="both"/>
        <w:rPr>
          <w:rStyle w:val="CdigoHTML"/>
          <w:color w:val="313131"/>
          <w:sz w:val="24"/>
          <w:szCs w:val="24"/>
          <w:lang w:val="en-US"/>
        </w:rPr>
      </w:pPr>
    </w:p>
    <w:p w14:paraId="49213F24" w14:textId="77777777" w:rsidR="00470B41" w:rsidRPr="00470B41" w:rsidRDefault="00470B41" w:rsidP="00470B41">
      <w:pPr>
        <w:pStyle w:val="HTMLconformatoprevio"/>
        <w:shd w:val="clear" w:color="auto" w:fill="FFFFFF"/>
        <w:spacing w:before="240" w:after="240" w:line="336" w:lineRule="atLeast"/>
        <w:jc w:val="both"/>
        <w:rPr>
          <w:rStyle w:val="CdigoHTML"/>
          <w:color w:val="313131"/>
          <w:sz w:val="24"/>
          <w:szCs w:val="24"/>
          <w:lang w:val="en-US"/>
        </w:rPr>
      </w:pPr>
      <w:r w:rsidRPr="00470B41">
        <w:rPr>
          <w:rStyle w:val="CdigoHTML"/>
          <w:color w:val="313131"/>
          <w:sz w:val="24"/>
          <w:szCs w:val="24"/>
          <w:lang w:val="en-US"/>
        </w:rPr>
        <w:t>for letter in word:</w:t>
      </w:r>
    </w:p>
    <w:p w14:paraId="1B8022D2" w14:textId="77777777" w:rsidR="00470B41" w:rsidRPr="00470B41" w:rsidRDefault="00470B41" w:rsidP="00470B41">
      <w:pPr>
        <w:pStyle w:val="HTMLconformatoprevio"/>
        <w:shd w:val="clear" w:color="auto" w:fill="FFFFFF"/>
        <w:spacing w:before="240" w:after="240" w:line="336" w:lineRule="atLeast"/>
        <w:jc w:val="both"/>
        <w:rPr>
          <w:rStyle w:val="CdigoHTML"/>
          <w:color w:val="313131"/>
          <w:sz w:val="24"/>
          <w:szCs w:val="24"/>
          <w:lang w:val="en-US"/>
        </w:rPr>
      </w:pPr>
      <w:r w:rsidRPr="00470B41">
        <w:rPr>
          <w:rStyle w:val="CdigoHTML"/>
          <w:color w:val="313131"/>
          <w:sz w:val="24"/>
          <w:szCs w:val="24"/>
          <w:lang w:val="en-US"/>
        </w:rPr>
        <w:t xml:space="preserve">    print(letter)</w:t>
      </w:r>
    </w:p>
    <w:p w14:paraId="1DC4847E" w14:textId="77777777" w:rsidR="00470B41" w:rsidRPr="00470B41" w:rsidRDefault="00470B41" w:rsidP="00470B41">
      <w:pPr>
        <w:pStyle w:val="NormalWeb"/>
        <w:shd w:val="clear" w:color="auto" w:fill="FFFFFF"/>
        <w:spacing w:before="0" w:beforeAutospacing="0" w:after="340" w:afterAutospacing="0"/>
        <w:jc w:val="both"/>
        <w:rPr>
          <w:rFonts w:ascii="Helvetica" w:hAnsi="Helvetica" w:cs="Helvetica"/>
          <w:color w:val="313131"/>
          <w:lang w:val="en-US"/>
        </w:rPr>
      </w:pPr>
      <w:r w:rsidRPr="00470B41">
        <w:rPr>
          <w:rFonts w:ascii="Helvetica" w:hAnsi="Helvetica" w:cs="Helvetica"/>
          <w:color w:val="313131"/>
          <w:lang w:val="en-US"/>
        </w:rPr>
        <w:t>The variable </w:t>
      </w:r>
      <w:r w:rsidRPr="00470B41">
        <w:rPr>
          <w:rStyle w:val="CdigoHTML"/>
          <w:b/>
          <w:bCs/>
          <w:color w:val="313131"/>
          <w:sz w:val="24"/>
          <w:szCs w:val="24"/>
          <w:lang w:val="en-US"/>
        </w:rPr>
        <w:t>letter</w:t>
      </w:r>
      <w:r w:rsidRPr="00470B41">
        <w:rPr>
          <w:rFonts w:ascii="Helvetica" w:hAnsi="Helvetica" w:cs="Helvetica"/>
          <w:color w:val="313131"/>
          <w:lang w:val="en-US"/>
        </w:rPr>
        <w:t> is an arbitrary variable name . Any valid variable name can be used.</w:t>
      </w:r>
    </w:p>
    <w:p w14:paraId="171BA414" w14:textId="77777777" w:rsidR="00470B41" w:rsidRPr="00470B41" w:rsidRDefault="00470B41" w:rsidP="00470B41">
      <w:pPr>
        <w:pStyle w:val="Ttulo2"/>
        <w:shd w:val="clear" w:color="auto" w:fill="FFFFFF"/>
        <w:spacing w:before="600" w:beforeAutospacing="0" w:after="225" w:afterAutospacing="0" w:line="288" w:lineRule="atLeast"/>
        <w:jc w:val="both"/>
        <w:rPr>
          <w:rFonts w:ascii="Helvetica" w:hAnsi="Helvetica" w:cs="Helvetica"/>
          <w:b w:val="0"/>
          <w:bCs w:val="0"/>
          <w:color w:val="646464"/>
          <w:spacing w:val="15"/>
          <w:sz w:val="24"/>
          <w:szCs w:val="24"/>
          <w:lang w:val="en-US"/>
        </w:rPr>
      </w:pPr>
      <w:r w:rsidRPr="00470B41">
        <w:rPr>
          <w:rFonts w:ascii="Helvetica" w:hAnsi="Helvetica" w:cs="Helvetica"/>
          <w:b w:val="0"/>
          <w:bCs w:val="0"/>
          <w:color w:val="646464"/>
          <w:spacing w:val="15"/>
          <w:sz w:val="24"/>
          <w:szCs w:val="24"/>
          <w:lang w:val="en-US"/>
        </w:rPr>
        <w:t>Examples</w:t>
      </w:r>
    </w:p>
    <w:p w14:paraId="1A723FA0" w14:textId="77777777" w:rsidR="00470B41" w:rsidRPr="00470B41" w:rsidRDefault="00470B41" w:rsidP="00470B41">
      <w:pPr>
        <w:pStyle w:val="HTMLconformatoprevio"/>
        <w:shd w:val="clear" w:color="auto" w:fill="FFFFFF"/>
        <w:spacing w:before="240" w:after="240" w:line="336" w:lineRule="atLeast"/>
        <w:jc w:val="both"/>
        <w:rPr>
          <w:rStyle w:val="CdigoHTML"/>
          <w:color w:val="313131"/>
          <w:sz w:val="24"/>
          <w:szCs w:val="24"/>
          <w:lang w:val="en-US"/>
        </w:rPr>
      </w:pPr>
      <w:r w:rsidRPr="00470B41">
        <w:rPr>
          <w:rStyle w:val="CdigoHTML"/>
          <w:color w:val="313131"/>
          <w:sz w:val="24"/>
          <w:szCs w:val="24"/>
          <w:lang w:val="en-US"/>
        </w:rPr>
        <w:t># [ ] review and run example</w:t>
      </w:r>
    </w:p>
    <w:p w14:paraId="2BFFA4FC" w14:textId="77777777" w:rsidR="00470B41" w:rsidRPr="00470B41" w:rsidRDefault="00470B41" w:rsidP="00470B41">
      <w:pPr>
        <w:pStyle w:val="HTMLconformatoprevio"/>
        <w:shd w:val="clear" w:color="auto" w:fill="FFFFFF"/>
        <w:spacing w:before="240" w:after="240" w:line="336" w:lineRule="atLeast"/>
        <w:jc w:val="both"/>
        <w:rPr>
          <w:rStyle w:val="CdigoHTML"/>
          <w:color w:val="313131"/>
          <w:sz w:val="24"/>
          <w:szCs w:val="24"/>
          <w:lang w:val="en-US"/>
        </w:rPr>
      </w:pPr>
      <w:r w:rsidRPr="00470B41">
        <w:rPr>
          <w:rStyle w:val="CdigoHTML"/>
          <w:color w:val="313131"/>
          <w:sz w:val="24"/>
          <w:szCs w:val="24"/>
          <w:lang w:val="en-US"/>
        </w:rPr>
        <w:t>word = "cello"</w:t>
      </w:r>
    </w:p>
    <w:p w14:paraId="09691272" w14:textId="77777777" w:rsidR="00470B41" w:rsidRPr="00470B41" w:rsidRDefault="00470B41" w:rsidP="00470B41">
      <w:pPr>
        <w:pStyle w:val="HTMLconformatoprevio"/>
        <w:shd w:val="clear" w:color="auto" w:fill="FFFFFF"/>
        <w:spacing w:before="240" w:after="240" w:line="336" w:lineRule="atLeast"/>
        <w:jc w:val="both"/>
        <w:rPr>
          <w:rStyle w:val="CdigoHTML"/>
          <w:color w:val="313131"/>
          <w:sz w:val="24"/>
          <w:szCs w:val="24"/>
          <w:lang w:val="en-US"/>
        </w:rPr>
      </w:pPr>
    </w:p>
    <w:p w14:paraId="1EF54A0D" w14:textId="77777777" w:rsidR="00470B41" w:rsidRPr="00470B41" w:rsidRDefault="00470B41" w:rsidP="00470B41">
      <w:pPr>
        <w:pStyle w:val="HTMLconformatoprevio"/>
        <w:shd w:val="clear" w:color="auto" w:fill="FFFFFF"/>
        <w:spacing w:before="240" w:after="240" w:line="336" w:lineRule="atLeast"/>
        <w:jc w:val="both"/>
        <w:rPr>
          <w:rStyle w:val="CdigoHTML"/>
          <w:color w:val="313131"/>
          <w:sz w:val="24"/>
          <w:szCs w:val="24"/>
          <w:lang w:val="en-US"/>
        </w:rPr>
      </w:pPr>
      <w:r w:rsidRPr="00470B41">
        <w:rPr>
          <w:rStyle w:val="CdigoHTML"/>
          <w:color w:val="313131"/>
          <w:sz w:val="24"/>
          <w:szCs w:val="24"/>
          <w:lang w:val="en-US"/>
        </w:rPr>
        <w:t>for letter in word:</w:t>
      </w:r>
    </w:p>
    <w:p w14:paraId="432695C3" w14:textId="77777777" w:rsidR="00470B41" w:rsidRPr="00470B41" w:rsidRDefault="00470B41" w:rsidP="00470B41">
      <w:pPr>
        <w:pStyle w:val="HTMLconformatoprevio"/>
        <w:shd w:val="clear" w:color="auto" w:fill="FFFFFF"/>
        <w:spacing w:before="240" w:after="240" w:line="336" w:lineRule="atLeast"/>
        <w:jc w:val="both"/>
        <w:rPr>
          <w:rStyle w:val="CdigoHTML"/>
          <w:color w:val="313131"/>
          <w:sz w:val="24"/>
          <w:szCs w:val="24"/>
          <w:lang w:val="en-US"/>
        </w:rPr>
      </w:pPr>
      <w:r w:rsidRPr="00470B41">
        <w:rPr>
          <w:rStyle w:val="CdigoHTML"/>
          <w:color w:val="313131"/>
          <w:sz w:val="24"/>
          <w:szCs w:val="24"/>
          <w:lang w:val="en-US"/>
        </w:rPr>
        <w:t xml:space="preserve">    print(letter)</w:t>
      </w:r>
    </w:p>
    <w:p w14:paraId="3A4C26CB" w14:textId="77777777" w:rsidR="00470B41" w:rsidRPr="00470B41" w:rsidRDefault="00470B41" w:rsidP="00470B41">
      <w:pPr>
        <w:pStyle w:val="HTMLconformatoprevio"/>
        <w:shd w:val="clear" w:color="auto" w:fill="FFFFFF"/>
        <w:spacing w:before="240" w:after="240" w:line="336" w:lineRule="atLeast"/>
        <w:jc w:val="both"/>
        <w:rPr>
          <w:rStyle w:val="CdigoHTML"/>
          <w:color w:val="313131"/>
          <w:sz w:val="24"/>
          <w:szCs w:val="24"/>
          <w:lang w:val="en-US"/>
        </w:rPr>
      </w:pPr>
      <w:r w:rsidRPr="00470B41">
        <w:rPr>
          <w:rStyle w:val="CdigoHTML"/>
          <w:color w:val="313131"/>
          <w:sz w:val="24"/>
          <w:szCs w:val="24"/>
          <w:lang w:val="en-US"/>
        </w:rPr>
        <w:t># [ ] review and run example</w:t>
      </w:r>
    </w:p>
    <w:p w14:paraId="16790221" w14:textId="77777777" w:rsidR="00470B41" w:rsidRPr="00470B41" w:rsidRDefault="00470B41" w:rsidP="00470B41">
      <w:pPr>
        <w:pStyle w:val="HTMLconformatoprevio"/>
        <w:shd w:val="clear" w:color="auto" w:fill="FFFFFF"/>
        <w:spacing w:before="240" w:after="240" w:line="336" w:lineRule="atLeast"/>
        <w:jc w:val="both"/>
        <w:rPr>
          <w:rStyle w:val="CdigoHTML"/>
          <w:color w:val="313131"/>
          <w:sz w:val="24"/>
          <w:szCs w:val="24"/>
          <w:lang w:val="en-US"/>
        </w:rPr>
      </w:pPr>
      <w:r w:rsidRPr="00470B41">
        <w:rPr>
          <w:rStyle w:val="CdigoHTML"/>
          <w:color w:val="313131"/>
          <w:sz w:val="24"/>
          <w:szCs w:val="24"/>
          <w:lang w:val="en-US"/>
        </w:rPr>
        <w:t># note: the variable 'letter' changed to 'item'</w:t>
      </w:r>
    </w:p>
    <w:p w14:paraId="3B53714C" w14:textId="77777777" w:rsidR="00470B41" w:rsidRPr="00470B41" w:rsidRDefault="00470B41" w:rsidP="00470B41">
      <w:pPr>
        <w:pStyle w:val="HTMLconformatoprevio"/>
        <w:shd w:val="clear" w:color="auto" w:fill="FFFFFF"/>
        <w:spacing w:before="240" w:after="240" w:line="336" w:lineRule="atLeast"/>
        <w:jc w:val="both"/>
        <w:rPr>
          <w:rStyle w:val="CdigoHTML"/>
          <w:color w:val="313131"/>
          <w:sz w:val="24"/>
          <w:szCs w:val="24"/>
          <w:lang w:val="en-US"/>
        </w:rPr>
      </w:pPr>
      <w:r w:rsidRPr="00470B41">
        <w:rPr>
          <w:rStyle w:val="CdigoHTML"/>
          <w:color w:val="313131"/>
          <w:sz w:val="24"/>
          <w:szCs w:val="24"/>
          <w:lang w:val="en-US"/>
        </w:rPr>
        <w:t>word = "trumpet"</w:t>
      </w:r>
    </w:p>
    <w:p w14:paraId="0B2E4B20" w14:textId="77777777" w:rsidR="00470B41" w:rsidRPr="00470B41" w:rsidRDefault="00470B41" w:rsidP="00470B41">
      <w:pPr>
        <w:pStyle w:val="HTMLconformatoprevio"/>
        <w:shd w:val="clear" w:color="auto" w:fill="FFFFFF"/>
        <w:spacing w:before="240" w:after="240" w:line="336" w:lineRule="atLeast"/>
        <w:jc w:val="both"/>
        <w:rPr>
          <w:rStyle w:val="CdigoHTML"/>
          <w:color w:val="313131"/>
          <w:sz w:val="24"/>
          <w:szCs w:val="24"/>
          <w:lang w:val="en-US"/>
        </w:rPr>
      </w:pPr>
    </w:p>
    <w:p w14:paraId="0A04CE4A" w14:textId="77777777" w:rsidR="00470B41" w:rsidRPr="00470B41" w:rsidRDefault="00470B41" w:rsidP="00470B41">
      <w:pPr>
        <w:pStyle w:val="HTMLconformatoprevio"/>
        <w:shd w:val="clear" w:color="auto" w:fill="FFFFFF"/>
        <w:spacing w:before="240" w:after="240" w:line="336" w:lineRule="atLeast"/>
        <w:jc w:val="both"/>
        <w:rPr>
          <w:rStyle w:val="CdigoHTML"/>
          <w:color w:val="313131"/>
          <w:sz w:val="24"/>
          <w:szCs w:val="24"/>
          <w:lang w:val="en-US"/>
        </w:rPr>
      </w:pPr>
      <w:r w:rsidRPr="00470B41">
        <w:rPr>
          <w:rStyle w:val="CdigoHTML"/>
          <w:color w:val="313131"/>
          <w:sz w:val="24"/>
          <w:szCs w:val="24"/>
          <w:lang w:val="en-US"/>
        </w:rPr>
        <w:t>for item in word:</w:t>
      </w:r>
    </w:p>
    <w:p w14:paraId="756AA12E" w14:textId="77777777" w:rsidR="00470B41" w:rsidRPr="00470B41" w:rsidRDefault="00470B41" w:rsidP="00470B41">
      <w:pPr>
        <w:pStyle w:val="HTMLconformatoprevio"/>
        <w:shd w:val="clear" w:color="auto" w:fill="FFFFFF"/>
        <w:spacing w:before="240" w:after="240" w:line="336" w:lineRule="atLeast"/>
        <w:jc w:val="both"/>
        <w:rPr>
          <w:rStyle w:val="CdigoHTML"/>
          <w:color w:val="313131"/>
          <w:sz w:val="24"/>
          <w:szCs w:val="24"/>
          <w:lang w:val="en-US"/>
        </w:rPr>
      </w:pPr>
      <w:r w:rsidRPr="00470B41">
        <w:rPr>
          <w:rStyle w:val="CdigoHTML"/>
          <w:color w:val="313131"/>
          <w:sz w:val="24"/>
          <w:szCs w:val="24"/>
          <w:lang w:val="en-US"/>
        </w:rPr>
        <w:t xml:space="preserve">    print(item)</w:t>
      </w:r>
    </w:p>
    <w:p w14:paraId="16B659AD" w14:textId="77777777" w:rsidR="00470B41" w:rsidRPr="00470B41" w:rsidRDefault="00470B41" w:rsidP="00470B41">
      <w:pPr>
        <w:pStyle w:val="HTMLconformatoprevio"/>
        <w:shd w:val="clear" w:color="auto" w:fill="FFFFFF"/>
        <w:spacing w:before="240" w:after="240" w:line="336" w:lineRule="atLeast"/>
        <w:jc w:val="both"/>
        <w:rPr>
          <w:rStyle w:val="CdigoHTML"/>
          <w:color w:val="313131"/>
          <w:sz w:val="24"/>
          <w:szCs w:val="24"/>
          <w:lang w:val="en-US"/>
        </w:rPr>
      </w:pPr>
      <w:r w:rsidRPr="00470B41">
        <w:rPr>
          <w:rStyle w:val="CdigoHTML"/>
          <w:color w:val="313131"/>
          <w:sz w:val="24"/>
          <w:szCs w:val="24"/>
          <w:lang w:val="en-US"/>
        </w:rPr>
        <w:t># [ ] review and run example</w:t>
      </w:r>
    </w:p>
    <w:p w14:paraId="6C9AEDFA" w14:textId="77777777" w:rsidR="00470B41" w:rsidRPr="00470B41" w:rsidRDefault="00470B41" w:rsidP="00470B41">
      <w:pPr>
        <w:pStyle w:val="HTMLconformatoprevio"/>
        <w:shd w:val="clear" w:color="auto" w:fill="FFFFFF"/>
        <w:spacing w:before="240" w:after="240" w:line="336" w:lineRule="atLeast"/>
        <w:jc w:val="both"/>
        <w:rPr>
          <w:rStyle w:val="CdigoHTML"/>
          <w:color w:val="313131"/>
          <w:sz w:val="24"/>
          <w:szCs w:val="24"/>
          <w:lang w:val="en-US"/>
        </w:rPr>
      </w:pPr>
      <w:r w:rsidRPr="00470B41">
        <w:rPr>
          <w:rStyle w:val="CdigoHTML"/>
          <w:color w:val="313131"/>
          <w:sz w:val="24"/>
          <w:szCs w:val="24"/>
          <w:lang w:val="en-US"/>
        </w:rPr>
        <w:t># note: variable is now '</w:t>
      </w:r>
      <w:proofErr w:type="spellStart"/>
      <w:r w:rsidRPr="00470B41">
        <w:rPr>
          <w:rStyle w:val="CdigoHTML"/>
          <w:color w:val="313131"/>
          <w:sz w:val="24"/>
          <w:szCs w:val="24"/>
          <w:lang w:val="en-US"/>
        </w:rPr>
        <w:t>xyz</w:t>
      </w:r>
      <w:proofErr w:type="spellEnd"/>
      <w:r w:rsidRPr="00470B41">
        <w:rPr>
          <w:rStyle w:val="CdigoHTML"/>
          <w:color w:val="313131"/>
          <w:sz w:val="24"/>
          <w:szCs w:val="24"/>
          <w:lang w:val="en-US"/>
        </w:rPr>
        <w:t xml:space="preserve">' </w:t>
      </w:r>
    </w:p>
    <w:p w14:paraId="0EA88F80" w14:textId="77777777" w:rsidR="00470B41" w:rsidRPr="00470B41" w:rsidRDefault="00470B41" w:rsidP="00470B41">
      <w:pPr>
        <w:pStyle w:val="HTMLconformatoprevio"/>
        <w:shd w:val="clear" w:color="auto" w:fill="FFFFFF"/>
        <w:spacing w:before="240" w:after="240" w:line="336" w:lineRule="atLeast"/>
        <w:jc w:val="both"/>
        <w:rPr>
          <w:rStyle w:val="CdigoHTML"/>
          <w:color w:val="313131"/>
          <w:sz w:val="24"/>
          <w:szCs w:val="24"/>
          <w:lang w:val="en-US"/>
        </w:rPr>
      </w:pPr>
      <w:r w:rsidRPr="00470B41">
        <w:rPr>
          <w:rStyle w:val="CdigoHTML"/>
          <w:color w:val="313131"/>
          <w:sz w:val="24"/>
          <w:szCs w:val="24"/>
          <w:lang w:val="en-US"/>
        </w:rPr>
        <w:t># using '</w:t>
      </w:r>
      <w:proofErr w:type="spellStart"/>
      <w:r w:rsidRPr="00470B41">
        <w:rPr>
          <w:rStyle w:val="CdigoHTML"/>
          <w:color w:val="313131"/>
          <w:sz w:val="24"/>
          <w:szCs w:val="24"/>
          <w:lang w:val="en-US"/>
        </w:rPr>
        <w:t>xyz</w:t>
      </w:r>
      <w:proofErr w:type="spellEnd"/>
      <w:r w:rsidRPr="00470B41">
        <w:rPr>
          <w:rStyle w:val="CdigoHTML"/>
          <w:color w:val="313131"/>
          <w:sz w:val="24"/>
          <w:szCs w:val="24"/>
          <w:lang w:val="en-US"/>
        </w:rPr>
        <w:t>', 'item' or 'letter' are all the same result</w:t>
      </w:r>
    </w:p>
    <w:p w14:paraId="7395E8C1" w14:textId="77777777" w:rsidR="00470B41" w:rsidRPr="00470B41" w:rsidRDefault="00470B41" w:rsidP="00470B41">
      <w:pPr>
        <w:pStyle w:val="HTMLconformatoprevio"/>
        <w:shd w:val="clear" w:color="auto" w:fill="FFFFFF"/>
        <w:spacing w:before="240" w:after="240" w:line="336" w:lineRule="atLeast"/>
        <w:jc w:val="both"/>
        <w:rPr>
          <w:rStyle w:val="CdigoHTML"/>
          <w:color w:val="313131"/>
          <w:sz w:val="24"/>
          <w:szCs w:val="24"/>
          <w:lang w:val="en-US"/>
        </w:rPr>
      </w:pPr>
      <w:r w:rsidRPr="00470B41">
        <w:rPr>
          <w:rStyle w:val="CdigoHTML"/>
          <w:color w:val="313131"/>
          <w:sz w:val="24"/>
          <w:szCs w:val="24"/>
          <w:lang w:val="en-US"/>
        </w:rPr>
        <w:t>word = "piano"</w:t>
      </w:r>
    </w:p>
    <w:p w14:paraId="590F2A59" w14:textId="77777777" w:rsidR="00470B41" w:rsidRPr="00470B41" w:rsidRDefault="00470B41" w:rsidP="00470B41">
      <w:pPr>
        <w:pStyle w:val="HTMLconformatoprevio"/>
        <w:shd w:val="clear" w:color="auto" w:fill="FFFFFF"/>
        <w:spacing w:before="240" w:after="240" w:line="336" w:lineRule="atLeast"/>
        <w:jc w:val="both"/>
        <w:rPr>
          <w:rStyle w:val="CdigoHTML"/>
          <w:color w:val="313131"/>
          <w:sz w:val="24"/>
          <w:szCs w:val="24"/>
          <w:lang w:val="en-US"/>
        </w:rPr>
      </w:pPr>
    </w:p>
    <w:p w14:paraId="35D88A73" w14:textId="77777777" w:rsidR="00470B41" w:rsidRPr="00470B41" w:rsidRDefault="00470B41" w:rsidP="00470B41">
      <w:pPr>
        <w:pStyle w:val="HTMLconformatoprevio"/>
        <w:shd w:val="clear" w:color="auto" w:fill="FFFFFF"/>
        <w:spacing w:before="240" w:after="240" w:line="336" w:lineRule="atLeast"/>
        <w:jc w:val="both"/>
        <w:rPr>
          <w:rStyle w:val="CdigoHTML"/>
          <w:color w:val="313131"/>
          <w:sz w:val="24"/>
          <w:szCs w:val="24"/>
          <w:lang w:val="en-US"/>
        </w:rPr>
      </w:pPr>
      <w:r w:rsidRPr="00470B41">
        <w:rPr>
          <w:rStyle w:val="CdigoHTML"/>
          <w:color w:val="313131"/>
          <w:sz w:val="24"/>
          <w:szCs w:val="24"/>
          <w:lang w:val="en-US"/>
        </w:rPr>
        <w:t xml:space="preserve">for </w:t>
      </w:r>
      <w:proofErr w:type="spellStart"/>
      <w:r w:rsidRPr="00470B41">
        <w:rPr>
          <w:rStyle w:val="CdigoHTML"/>
          <w:color w:val="313131"/>
          <w:sz w:val="24"/>
          <w:szCs w:val="24"/>
          <w:lang w:val="en-US"/>
        </w:rPr>
        <w:t>xyz</w:t>
      </w:r>
      <w:proofErr w:type="spellEnd"/>
      <w:r w:rsidRPr="00470B41">
        <w:rPr>
          <w:rStyle w:val="CdigoHTML"/>
          <w:color w:val="313131"/>
          <w:sz w:val="24"/>
          <w:szCs w:val="24"/>
          <w:lang w:val="en-US"/>
        </w:rPr>
        <w:t xml:space="preserve"> in word:</w:t>
      </w:r>
    </w:p>
    <w:p w14:paraId="4F4429C1" w14:textId="77777777" w:rsidR="00470B41" w:rsidRPr="00470B41" w:rsidRDefault="00470B41" w:rsidP="00470B41">
      <w:pPr>
        <w:pStyle w:val="HTMLconformatoprevio"/>
        <w:shd w:val="clear" w:color="auto" w:fill="FFFFFF"/>
        <w:spacing w:before="240" w:after="240" w:line="336" w:lineRule="atLeast"/>
        <w:jc w:val="both"/>
        <w:rPr>
          <w:rStyle w:val="CdigoHTML"/>
          <w:color w:val="313131"/>
          <w:sz w:val="24"/>
          <w:szCs w:val="24"/>
          <w:lang w:val="en-US"/>
        </w:rPr>
      </w:pPr>
      <w:r w:rsidRPr="00470B41">
        <w:rPr>
          <w:rStyle w:val="CdigoHTML"/>
          <w:color w:val="313131"/>
          <w:sz w:val="24"/>
          <w:szCs w:val="24"/>
          <w:lang w:val="en-US"/>
        </w:rPr>
        <w:t xml:space="preserve">    print(</w:t>
      </w:r>
      <w:proofErr w:type="spellStart"/>
      <w:r w:rsidRPr="00470B41">
        <w:rPr>
          <w:rStyle w:val="CdigoHTML"/>
          <w:color w:val="313131"/>
          <w:sz w:val="24"/>
          <w:szCs w:val="24"/>
          <w:lang w:val="en-US"/>
        </w:rPr>
        <w:t>xyz</w:t>
      </w:r>
      <w:proofErr w:type="spellEnd"/>
      <w:r w:rsidRPr="00470B41">
        <w:rPr>
          <w:rStyle w:val="CdigoHTML"/>
          <w:color w:val="313131"/>
          <w:sz w:val="24"/>
          <w:szCs w:val="24"/>
          <w:lang w:val="en-US"/>
        </w:rPr>
        <w:t>)</w:t>
      </w:r>
    </w:p>
    <w:p w14:paraId="0502B200" w14:textId="77777777" w:rsidR="00470B41" w:rsidRPr="00470B41" w:rsidRDefault="00470B41" w:rsidP="00470B41">
      <w:pPr>
        <w:pStyle w:val="HTMLconformatoprevio"/>
        <w:shd w:val="clear" w:color="auto" w:fill="FFFFFF"/>
        <w:spacing w:before="240" w:after="240" w:line="336" w:lineRule="atLeast"/>
        <w:jc w:val="both"/>
        <w:rPr>
          <w:rStyle w:val="CdigoHTML"/>
          <w:color w:val="313131"/>
          <w:sz w:val="24"/>
          <w:szCs w:val="24"/>
          <w:lang w:val="en-US"/>
        </w:rPr>
      </w:pPr>
      <w:r w:rsidRPr="00470B41">
        <w:rPr>
          <w:rStyle w:val="CdigoHTML"/>
          <w:color w:val="313131"/>
          <w:sz w:val="24"/>
          <w:szCs w:val="24"/>
          <w:lang w:val="en-US"/>
        </w:rPr>
        <w:t># [ ] review and run example</w:t>
      </w:r>
    </w:p>
    <w:p w14:paraId="53735828" w14:textId="77777777" w:rsidR="00470B41" w:rsidRPr="00470B41" w:rsidRDefault="00470B41" w:rsidP="00470B41">
      <w:pPr>
        <w:pStyle w:val="HTMLconformatoprevio"/>
        <w:shd w:val="clear" w:color="auto" w:fill="FFFFFF"/>
        <w:spacing w:before="240" w:after="240" w:line="336" w:lineRule="atLeast"/>
        <w:jc w:val="both"/>
        <w:rPr>
          <w:rStyle w:val="CdigoHTML"/>
          <w:color w:val="313131"/>
          <w:sz w:val="24"/>
          <w:szCs w:val="24"/>
          <w:lang w:val="en-US"/>
        </w:rPr>
      </w:pPr>
      <w:r w:rsidRPr="00470B41">
        <w:rPr>
          <w:rStyle w:val="CdigoHTML"/>
          <w:color w:val="313131"/>
          <w:sz w:val="24"/>
          <w:szCs w:val="24"/>
          <w:lang w:val="en-US"/>
        </w:rPr>
        <w:t># creates a new string (</w:t>
      </w:r>
      <w:proofErr w:type="spellStart"/>
      <w:r w:rsidRPr="00470B41">
        <w:rPr>
          <w:rStyle w:val="CdigoHTML"/>
          <w:color w:val="313131"/>
          <w:sz w:val="24"/>
          <w:szCs w:val="24"/>
          <w:lang w:val="en-US"/>
        </w:rPr>
        <w:t>new_name</w:t>
      </w:r>
      <w:proofErr w:type="spellEnd"/>
      <w:r w:rsidRPr="00470B41">
        <w:rPr>
          <w:rStyle w:val="CdigoHTML"/>
          <w:color w:val="313131"/>
          <w:sz w:val="24"/>
          <w:szCs w:val="24"/>
          <w:lang w:val="en-US"/>
        </w:rPr>
        <w:t>) adding a letter (</w:t>
      </w:r>
      <w:proofErr w:type="spellStart"/>
      <w:r w:rsidRPr="00470B41">
        <w:rPr>
          <w:rStyle w:val="CdigoHTML"/>
          <w:color w:val="313131"/>
          <w:sz w:val="24"/>
          <w:szCs w:val="24"/>
          <w:lang w:val="en-US"/>
        </w:rPr>
        <w:t>ltr</w:t>
      </w:r>
      <w:proofErr w:type="spellEnd"/>
      <w:r w:rsidRPr="00470B41">
        <w:rPr>
          <w:rStyle w:val="CdigoHTML"/>
          <w:color w:val="313131"/>
          <w:sz w:val="24"/>
          <w:szCs w:val="24"/>
          <w:lang w:val="en-US"/>
        </w:rPr>
        <w:t>) each loop</w:t>
      </w:r>
    </w:p>
    <w:p w14:paraId="0B09CC2E" w14:textId="77777777" w:rsidR="00470B41" w:rsidRPr="00470B41" w:rsidRDefault="00470B41" w:rsidP="00470B41">
      <w:pPr>
        <w:pStyle w:val="HTMLconformatoprevio"/>
        <w:shd w:val="clear" w:color="auto" w:fill="FFFFFF"/>
        <w:spacing w:before="240" w:after="240" w:line="336" w:lineRule="atLeast"/>
        <w:jc w:val="both"/>
        <w:rPr>
          <w:rStyle w:val="CdigoHTML"/>
          <w:color w:val="313131"/>
          <w:sz w:val="24"/>
          <w:szCs w:val="24"/>
          <w:lang w:val="en-US"/>
        </w:rPr>
      </w:pPr>
      <w:r w:rsidRPr="00470B41">
        <w:rPr>
          <w:rStyle w:val="CdigoHTML"/>
          <w:color w:val="313131"/>
          <w:sz w:val="24"/>
          <w:szCs w:val="24"/>
          <w:lang w:val="en-US"/>
        </w:rPr>
        <w:t># Q?: how many times will the loop run?</w:t>
      </w:r>
    </w:p>
    <w:p w14:paraId="11EAA56E" w14:textId="77777777" w:rsidR="00470B41" w:rsidRPr="00470B41" w:rsidRDefault="00470B41" w:rsidP="00470B41">
      <w:pPr>
        <w:pStyle w:val="HTMLconformatoprevio"/>
        <w:shd w:val="clear" w:color="auto" w:fill="FFFFFF"/>
        <w:spacing w:before="240" w:after="240" w:line="336" w:lineRule="atLeast"/>
        <w:jc w:val="both"/>
        <w:rPr>
          <w:rStyle w:val="CdigoHTML"/>
          <w:color w:val="313131"/>
          <w:sz w:val="24"/>
          <w:szCs w:val="24"/>
          <w:lang w:val="en-US"/>
        </w:rPr>
      </w:pPr>
      <w:proofErr w:type="spellStart"/>
      <w:r w:rsidRPr="00470B41">
        <w:rPr>
          <w:rStyle w:val="CdigoHTML"/>
          <w:color w:val="313131"/>
          <w:sz w:val="24"/>
          <w:szCs w:val="24"/>
          <w:lang w:val="en-US"/>
        </w:rPr>
        <w:t>student_name</w:t>
      </w:r>
      <w:proofErr w:type="spellEnd"/>
      <w:r w:rsidRPr="00470B41">
        <w:rPr>
          <w:rStyle w:val="CdigoHTML"/>
          <w:color w:val="313131"/>
          <w:sz w:val="24"/>
          <w:szCs w:val="24"/>
          <w:lang w:val="en-US"/>
        </w:rPr>
        <w:t xml:space="preserve"> = "Skye"</w:t>
      </w:r>
    </w:p>
    <w:p w14:paraId="71D92095" w14:textId="77777777" w:rsidR="00470B41" w:rsidRPr="00470B41" w:rsidRDefault="00470B41" w:rsidP="00470B41">
      <w:pPr>
        <w:pStyle w:val="HTMLconformatoprevio"/>
        <w:shd w:val="clear" w:color="auto" w:fill="FFFFFF"/>
        <w:spacing w:before="240" w:after="240" w:line="336" w:lineRule="atLeast"/>
        <w:jc w:val="both"/>
        <w:rPr>
          <w:rStyle w:val="CdigoHTML"/>
          <w:color w:val="313131"/>
          <w:sz w:val="24"/>
          <w:szCs w:val="24"/>
          <w:lang w:val="en-US"/>
        </w:rPr>
      </w:pPr>
      <w:proofErr w:type="spellStart"/>
      <w:r w:rsidRPr="00470B41">
        <w:rPr>
          <w:rStyle w:val="CdigoHTML"/>
          <w:color w:val="313131"/>
          <w:sz w:val="24"/>
          <w:szCs w:val="24"/>
          <w:lang w:val="en-US"/>
        </w:rPr>
        <w:t>new_name</w:t>
      </w:r>
      <w:proofErr w:type="spellEnd"/>
      <w:r w:rsidRPr="00470B41">
        <w:rPr>
          <w:rStyle w:val="CdigoHTML"/>
          <w:color w:val="313131"/>
          <w:sz w:val="24"/>
          <w:szCs w:val="24"/>
          <w:lang w:val="en-US"/>
        </w:rPr>
        <w:t xml:space="preserve"> = ""</w:t>
      </w:r>
    </w:p>
    <w:p w14:paraId="31C3FA1A" w14:textId="77777777" w:rsidR="00470B41" w:rsidRPr="00470B41" w:rsidRDefault="00470B41" w:rsidP="00470B41">
      <w:pPr>
        <w:pStyle w:val="HTMLconformatoprevio"/>
        <w:shd w:val="clear" w:color="auto" w:fill="FFFFFF"/>
        <w:spacing w:before="240" w:after="240" w:line="336" w:lineRule="atLeast"/>
        <w:jc w:val="both"/>
        <w:rPr>
          <w:rStyle w:val="CdigoHTML"/>
          <w:color w:val="313131"/>
          <w:sz w:val="24"/>
          <w:szCs w:val="24"/>
          <w:lang w:val="en-US"/>
        </w:rPr>
      </w:pPr>
    </w:p>
    <w:p w14:paraId="465E8898" w14:textId="77777777" w:rsidR="00470B41" w:rsidRPr="00470B41" w:rsidRDefault="00470B41" w:rsidP="00470B41">
      <w:pPr>
        <w:pStyle w:val="HTMLconformatoprevio"/>
        <w:shd w:val="clear" w:color="auto" w:fill="FFFFFF"/>
        <w:spacing w:before="240" w:after="240" w:line="336" w:lineRule="atLeast"/>
        <w:jc w:val="both"/>
        <w:rPr>
          <w:rStyle w:val="CdigoHTML"/>
          <w:color w:val="313131"/>
          <w:sz w:val="24"/>
          <w:szCs w:val="24"/>
          <w:lang w:val="en-US"/>
        </w:rPr>
      </w:pPr>
      <w:r w:rsidRPr="00470B41">
        <w:rPr>
          <w:rStyle w:val="CdigoHTML"/>
          <w:color w:val="313131"/>
          <w:sz w:val="24"/>
          <w:szCs w:val="24"/>
          <w:lang w:val="en-US"/>
        </w:rPr>
        <w:t xml:space="preserve">for </w:t>
      </w:r>
      <w:proofErr w:type="spellStart"/>
      <w:r w:rsidRPr="00470B41">
        <w:rPr>
          <w:rStyle w:val="CdigoHTML"/>
          <w:color w:val="313131"/>
          <w:sz w:val="24"/>
          <w:szCs w:val="24"/>
          <w:lang w:val="en-US"/>
        </w:rPr>
        <w:t>ltr</w:t>
      </w:r>
      <w:proofErr w:type="spellEnd"/>
      <w:r w:rsidRPr="00470B41">
        <w:rPr>
          <w:rStyle w:val="CdigoHTML"/>
          <w:color w:val="313131"/>
          <w:sz w:val="24"/>
          <w:szCs w:val="24"/>
          <w:lang w:val="en-US"/>
        </w:rPr>
        <w:t xml:space="preserve"> in </w:t>
      </w:r>
      <w:proofErr w:type="spellStart"/>
      <w:r w:rsidRPr="00470B41">
        <w:rPr>
          <w:rStyle w:val="CdigoHTML"/>
          <w:color w:val="313131"/>
          <w:sz w:val="24"/>
          <w:szCs w:val="24"/>
          <w:lang w:val="en-US"/>
        </w:rPr>
        <w:t>student_name</w:t>
      </w:r>
      <w:proofErr w:type="spellEnd"/>
      <w:r w:rsidRPr="00470B41">
        <w:rPr>
          <w:rStyle w:val="CdigoHTML"/>
          <w:color w:val="313131"/>
          <w:sz w:val="24"/>
          <w:szCs w:val="24"/>
          <w:lang w:val="en-US"/>
        </w:rPr>
        <w:t>:</w:t>
      </w:r>
    </w:p>
    <w:p w14:paraId="33AAFE32" w14:textId="77777777" w:rsidR="00470B41" w:rsidRPr="00470B41" w:rsidRDefault="00470B41" w:rsidP="00470B41">
      <w:pPr>
        <w:pStyle w:val="HTMLconformatoprevio"/>
        <w:shd w:val="clear" w:color="auto" w:fill="FFFFFF"/>
        <w:spacing w:before="240" w:after="240" w:line="336" w:lineRule="atLeast"/>
        <w:jc w:val="both"/>
        <w:rPr>
          <w:rStyle w:val="CdigoHTML"/>
          <w:color w:val="313131"/>
          <w:sz w:val="24"/>
          <w:szCs w:val="24"/>
          <w:lang w:val="en-US"/>
        </w:rPr>
      </w:pPr>
      <w:r w:rsidRPr="00470B41">
        <w:rPr>
          <w:rStyle w:val="CdigoHTML"/>
          <w:color w:val="313131"/>
          <w:sz w:val="24"/>
          <w:szCs w:val="24"/>
          <w:lang w:val="en-US"/>
        </w:rPr>
        <w:t xml:space="preserve">    if </w:t>
      </w:r>
      <w:proofErr w:type="spellStart"/>
      <w:r w:rsidRPr="00470B41">
        <w:rPr>
          <w:rStyle w:val="CdigoHTML"/>
          <w:color w:val="313131"/>
          <w:sz w:val="24"/>
          <w:szCs w:val="24"/>
          <w:lang w:val="en-US"/>
        </w:rPr>
        <w:t>ltr.lower</w:t>
      </w:r>
      <w:proofErr w:type="spellEnd"/>
      <w:r w:rsidRPr="00470B41">
        <w:rPr>
          <w:rStyle w:val="CdigoHTML"/>
          <w:color w:val="313131"/>
          <w:sz w:val="24"/>
          <w:szCs w:val="24"/>
          <w:lang w:val="en-US"/>
        </w:rPr>
        <w:t>() == "y":</w:t>
      </w:r>
    </w:p>
    <w:p w14:paraId="41E688E0" w14:textId="77777777" w:rsidR="00470B41" w:rsidRPr="00470B41" w:rsidRDefault="00470B41" w:rsidP="00470B41">
      <w:pPr>
        <w:pStyle w:val="HTMLconformatoprevio"/>
        <w:shd w:val="clear" w:color="auto" w:fill="FFFFFF"/>
        <w:spacing w:before="240" w:after="240" w:line="336" w:lineRule="atLeast"/>
        <w:jc w:val="both"/>
        <w:rPr>
          <w:rStyle w:val="CdigoHTML"/>
          <w:color w:val="313131"/>
          <w:sz w:val="24"/>
          <w:szCs w:val="24"/>
          <w:lang w:val="en-US"/>
        </w:rPr>
      </w:pPr>
      <w:r w:rsidRPr="00470B41">
        <w:rPr>
          <w:rStyle w:val="CdigoHTML"/>
          <w:color w:val="313131"/>
          <w:sz w:val="24"/>
          <w:szCs w:val="24"/>
          <w:lang w:val="en-US"/>
        </w:rPr>
        <w:t xml:space="preserve">        </w:t>
      </w:r>
      <w:proofErr w:type="spellStart"/>
      <w:r w:rsidRPr="00470B41">
        <w:rPr>
          <w:rStyle w:val="CdigoHTML"/>
          <w:color w:val="313131"/>
          <w:sz w:val="24"/>
          <w:szCs w:val="24"/>
          <w:lang w:val="en-US"/>
        </w:rPr>
        <w:t>new_name</w:t>
      </w:r>
      <w:proofErr w:type="spellEnd"/>
      <w:r w:rsidRPr="00470B41">
        <w:rPr>
          <w:rStyle w:val="CdigoHTML"/>
          <w:color w:val="313131"/>
          <w:sz w:val="24"/>
          <w:szCs w:val="24"/>
          <w:lang w:val="en-US"/>
        </w:rPr>
        <w:t xml:space="preserve"> += </w:t>
      </w:r>
      <w:proofErr w:type="spellStart"/>
      <w:r w:rsidRPr="00470B41">
        <w:rPr>
          <w:rStyle w:val="CdigoHTML"/>
          <w:color w:val="313131"/>
          <w:sz w:val="24"/>
          <w:szCs w:val="24"/>
          <w:lang w:val="en-US"/>
        </w:rPr>
        <w:t>ltr.upper</w:t>
      </w:r>
      <w:proofErr w:type="spellEnd"/>
      <w:r w:rsidRPr="00470B41">
        <w:rPr>
          <w:rStyle w:val="CdigoHTML"/>
          <w:color w:val="313131"/>
          <w:sz w:val="24"/>
          <w:szCs w:val="24"/>
          <w:lang w:val="en-US"/>
        </w:rPr>
        <w:t>()</w:t>
      </w:r>
    </w:p>
    <w:p w14:paraId="441DC281" w14:textId="77777777" w:rsidR="00470B41" w:rsidRPr="00470B41" w:rsidRDefault="00470B41" w:rsidP="00470B41">
      <w:pPr>
        <w:pStyle w:val="HTMLconformatoprevio"/>
        <w:shd w:val="clear" w:color="auto" w:fill="FFFFFF"/>
        <w:spacing w:before="240" w:after="240" w:line="336" w:lineRule="atLeast"/>
        <w:jc w:val="both"/>
        <w:rPr>
          <w:rStyle w:val="CdigoHTML"/>
          <w:color w:val="313131"/>
          <w:sz w:val="24"/>
          <w:szCs w:val="24"/>
          <w:lang w:val="en-US"/>
        </w:rPr>
      </w:pPr>
      <w:r w:rsidRPr="00470B41">
        <w:rPr>
          <w:rStyle w:val="CdigoHTML"/>
          <w:color w:val="313131"/>
          <w:sz w:val="24"/>
          <w:szCs w:val="24"/>
          <w:lang w:val="en-US"/>
        </w:rPr>
        <w:t xml:space="preserve">    else:</w:t>
      </w:r>
    </w:p>
    <w:p w14:paraId="44BBB37E" w14:textId="77777777" w:rsidR="00470B41" w:rsidRPr="00470B41" w:rsidRDefault="00470B41" w:rsidP="00470B41">
      <w:pPr>
        <w:pStyle w:val="HTMLconformatoprevio"/>
        <w:shd w:val="clear" w:color="auto" w:fill="FFFFFF"/>
        <w:spacing w:before="240" w:after="240" w:line="336" w:lineRule="atLeast"/>
        <w:jc w:val="both"/>
        <w:rPr>
          <w:rStyle w:val="CdigoHTML"/>
          <w:color w:val="313131"/>
          <w:sz w:val="24"/>
          <w:szCs w:val="24"/>
          <w:lang w:val="en-US"/>
        </w:rPr>
      </w:pPr>
      <w:r w:rsidRPr="00470B41">
        <w:rPr>
          <w:rStyle w:val="CdigoHTML"/>
          <w:color w:val="313131"/>
          <w:sz w:val="24"/>
          <w:szCs w:val="24"/>
          <w:lang w:val="en-US"/>
        </w:rPr>
        <w:t xml:space="preserve">        </w:t>
      </w:r>
      <w:proofErr w:type="spellStart"/>
      <w:r w:rsidRPr="00470B41">
        <w:rPr>
          <w:rStyle w:val="CdigoHTML"/>
          <w:color w:val="313131"/>
          <w:sz w:val="24"/>
          <w:szCs w:val="24"/>
          <w:lang w:val="en-US"/>
        </w:rPr>
        <w:t>new_name</w:t>
      </w:r>
      <w:proofErr w:type="spellEnd"/>
      <w:r w:rsidRPr="00470B41">
        <w:rPr>
          <w:rStyle w:val="CdigoHTML"/>
          <w:color w:val="313131"/>
          <w:sz w:val="24"/>
          <w:szCs w:val="24"/>
          <w:lang w:val="en-US"/>
        </w:rPr>
        <w:t xml:space="preserve"> += </w:t>
      </w:r>
      <w:proofErr w:type="spellStart"/>
      <w:r w:rsidRPr="00470B41">
        <w:rPr>
          <w:rStyle w:val="CdigoHTML"/>
          <w:color w:val="313131"/>
          <w:sz w:val="24"/>
          <w:szCs w:val="24"/>
          <w:lang w:val="en-US"/>
        </w:rPr>
        <w:t>ltr</w:t>
      </w:r>
      <w:proofErr w:type="spellEnd"/>
    </w:p>
    <w:p w14:paraId="6FE1C070" w14:textId="77777777" w:rsidR="00470B41" w:rsidRPr="00470B41" w:rsidRDefault="00470B41" w:rsidP="00470B41">
      <w:pPr>
        <w:pStyle w:val="HTMLconformatoprevio"/>
        <w:shd w:val="clear" w:color="auto" w:fill="FFFFFF"/>
        <w:spacing w:before="240" w:after="240" w:line="336" w:lineRule="atLeast"/>
        <w:jc w:val="both"/>
        <w:rPr>
          <w:rStyle w:val="CdigoHTML"/>
          <w:color w:val="313131"/>
          <w:sz w:val="24"/>
          <w:szCs w:val="24"/>
          <w:lang w:val="en-US"/>
        </w:rPr>
      </w:pPr>
      <w:r w:rsidRPr="00470B41">
        <w:rPr>
          <w:rStyle w:val="CdigoHTML"/>
          <w:color w:val="313131"/>
          <w:sz w:val="24"/>
          <w:szCs w:val="24"/>
          <w:lang w:val="en-US"/>
        </w:rPr>
        <w:t>print(student_name,"to",</w:t>
      </w:r>
      <w:proofErr w:type="spellStart"/>
      <w:r w:rsidRPr="00470B41">
        <w:rPr>
          <w:rStyle w:val="CdigoHTML"/>
          <w:color w:val="313131"/>
          <w:sz w:val="24"/>
          <w:szCs w:val="24"/>
          <w:lang w:val="en-US"/>
        </w:rPr>
        <w:t>new_name</w:t>
      </w:r>
      <w:proofErr w:type="spellEnd"/>
      <w:r w:rsidRPr="00470B41">
        <w:rPr>
          <w:rStyle w:val="CdigoHTML"/>
          <w:color w:val="313131"/>
          <w:sz w:val="24"/>
          <w:szCs w:val="24"/>
          <w:lang w:val="en-US"/>
        </w:rPr>
        <w:t>)</w:t>
      </w:r>
    </w:p>
    <w:p w14:paraId="1487B552" w14:textId="753D88F4" w:rsidR="00247402" w:rsidRDefault="00247402" w:rsidP="00470B41">
      <w:pPr>
        <w:pStyle w:val="Ttulo2"/>
        <w:shd w:val="clear" w:color="auto" w:fill="FFFFFF"/>
        <w:spacing w:before="0" w:beforeAutospacing="0" w:after="225" w:afterAutospacing="0" w:line="288" w:lineRule="atLeast"/>
        <w:jc w:val="both"/>
        <w:rPr>
          <w:rFonts w:ascii="Helvetica" w:hAnsi="Helvetica" w:cs="Helvetica"/>
          <w:b w:val="0"/>
          <w:bCs w:val="0"/>
          <w:color w:val="646464"/>
          <w:spacing w:val="15"/>
          <w:sz w:val="24"/>
          <w:szCs w:val="24"/>
          <w:lang w:val="en-US"/>
        </w:rPr>
      </w:pPr>
    </w:p>
    <w:p w14:paraId="54BBDFF7" w14:textId="468BF327" w:rsidR="00247402" w:rsidRDefault="00247402" w:rsidP="00470B41">
      <w:pPr>
        <w:pStyle w:val="Ttulo2"/>
        <w:shd w:val="clear" w:color="auto" w:fill="FFFFFF"/>
        <w:spacing w:before="0" w:beforeAutospacing="0" w:after="225" w:afterAutospacing="0" w:line="288" w:lineRule="atLeast"/>
        <w:jc w:val="both"/>
        <w:rPr>
          <w:rFonts w:ascii="Helvetica" w:hAnsi="Helvetica" w:cs="Helvetica"/>
          <w:b w:val="0"/>
          <w:bCs w:val="0"/>
          <w:color w:val="646464"/>
          <w:spacing w:val="15"/>
          <w:sz w:val="24"/>
          <w:szCs w:val="24"/>
          <w:lang w:val="en-US"/>
        </w:rPr>
      </w:pPr>
    </w:p>
    <w:p w14:paraId="01FBF2A4" w14:textId="39983E64" w:rsidR="00247402" w:rsidRDefault="00247402" w:rsidP="00470B41">
      <w:pPr>
        <w:pStyle w:val="Ttulo2"/>
        <w:shd w:val="clear" w:color="auto" w:fill="FFFFFF"/>
        <w:spacing w:before="0" w:beforeAutospacing="0" w:after="225" w:afterAutospacing="0" w:line="288" w:lineRule="atLeast"/>
        <w:jc w:val="both"/>
        <w:rPr>
          <w:rFonts w:ascii="Helvetica" w:hAnsi="Helvetica" w:cs="Helvetica"/>
          <w:b w:val="0"/>
          <w:bCs w:val="0"/>
          <w:color w:val="646464"/>
          <w:spacing w:val="15"/>
          <w:sz w:val="24"/>
          <w:szCs w:val="24"/>
          <w:lang w:val="en-US"/>
        </w:rPr>
      </w:pPr>
    </w:p>
    <w:p w14:paraId="209E60BE" w14:textId="76F21E67" w:rsidR="00247402" w:rsidRDefault="00247402" w:rsidP="00470B41">
      <w:pPr>
        <w:pStyle w:val="Ttulo2"/>
        <w:shd w:val="clear" w:color="auto" w:fill="FFFFFF"/>
        <w:spacing w:before="0" w:beforeAutospacing="0" w:after="225" w:afterAutospacing="0" w:line="288" w:lineRule="atLeast"/>
        <w:jc w:val="both"/>
        <w:rPr>
          <w:rFonts w:ascii="Helvetica" w:hAnsi="Helvetica" w:cs="Helvetica"/>
          <w:b w:val="0"/>
          <w:bCs w:val="0"/>
          <w:color w:val="646464"/>
          <w:spacing w:val="15"/>
          <w:sz w:val="24"/>
          <w:szCs w:val="24"/>
          <w:lang w:val="en-US"/>
        </w:rPr>
      </w:pPr>
    </w:p>
    <w:p w14:paraId="41855D43" w14:textId="3457B951" w:rsidR="00247402" w:rsidRDefault="00247402" w:rsidP="00470B41">
      <w:pPr>
        <w:pStyle w:val="Ttulo2"/>
        <w:shd w:val="clear" w:color="auto" w:fill="FFFFFF"/>
        <w:spacing w:before="0" w:beforeAutospacing="0" w:after="225" w:afterAutospacing="0" w:line="288" w:lineRule="atLeast"/>
        <w:jc w:val="both"/>
        <w:rPr>
          <w:rFonts w:ascii="Helvetica" w:hAnsi="Helvetica" w:cs="Helvetica"/>
          <w:b w:val="0"/>
          <w:bCs w:val="0"/>
          <w:color w:val="646464"/>
          <w:spacing w:val="15"/>
          <w:sz w:val="24"/>
          <w:szCs w:val="24"/>
          <w:lang w:val="en-US"/>
        </w:rPr>
      </w:pPr>
    </w:p>
    <w:p w14:paraId="246D3A6F" w14:textId="77777777" w:rsidR="00247402" w:rsidRDefault="00247402" w:rsidP="00470B41">
      <w:pPr>
        <w:pStyle w:val="Ttulo2"/>
        <w:shd w:val="clear" w:color="auto" w:fill="FFFFFF"/>
        <w:spacing w:before="0" w:beforeAutospacing="0" w:after="225" w:afterAutospacing="0" w:line="288" w:lineRule="atLeast"/>
        <w:jc w:val="both"/>
        <w:rPr>
          <w:rFonts w:ascii="Helvetica" w:hAnsi="Helvetica" w:cs="Helvetica"/>
          <w:b w:val="0"/>
          <w:bCs w:val="0"/>
          <w:color w:val="646464"/>
          <w:spacing w:val="15"/>
          <w:sz w:val="24"/>
          <w:szCs w:val="24"/>
          <w:lang w:val="en-US"/>
        </w:rPr>
      </w:pPr>
    </w:p>
    <w:p w14:paraId="42A07675" w14:textId="1CAE6F1E" w:rsidR="00470B41" w:rsidRPr="00470B41" w:rsidRDefault="00470B41" w:rsidP="00470B41">
      <w:pPr>
        <w:pStyle w:val="Ttulo2"/>
        <w:shd w:val="clear" w:color="auto" w:fill="FFFFFF"/>
        <w:spacing w:before="0" w:beforeAutospacing="0" w:after="225" w:afterAutospacing="0" w:line="288" w:lineRule="atLeast"/>
        <w:jc w:val="both"/>
        <w:rPr>
          <w:rFonts w:ascii="Helvetica" w:hAnsi="Helvetica" w:cs="Helvetica"/>
          <w:b w:val="0"/>
          <w:bCs w:val="0"/>
          <w:color w:val="646464"/>
          <w:spacing w:val="15"/>
          <w:sz w:val="24"/>
          <w:szCs w:val="24"/>
          <w:lang w:val="en-US"/>
        </w:rPr>
      </w:pPr>
      <w:r w:rsidRPr="00470B41">
        <w:rPr>
          <w:rFonts w:ascii="Helvetica" w:hAnsi="Helvetica" w:cs="Helvetica"/>
          <w:b w:val="0"/>
          <w:bCs w:val="0"/>
          <w:color w:val="646464"/>
          <w:spacing w:val="15"/>
          <w:sz w:val="24"/>
          <w:szCs w:val="24"/>
          <w:lang w:val="en-US"/>
        </w:rPr>
        <w:t>Task 1</w:t>
      </w:r>
    </w:p>
    <w:p w14:paraId="20ED4464" w14:textId="77777777" w:rsidR="00470B41" w:rsidRPr="00470B41" w:rsidRDefault="00470B41" w:rsidP="00470B41">
      <w:pPr>
        <w:pStyle w:val="Ttulo2"/>
        <w:shd w:val="clear" w:color="auto" w:fill="FFFFFF"/>
        <w:spacing w:before="0" w:beforeAutospacing="0" w:after="225" w:afterAutospacing="0" w:line="288" w:lineRule="atLeast"/>
        <w:jc w:val="both"/>
        <w:rPr>
          <w:rFonts w:ascii="Helvetica" w:hAnsi="Helvetica" w:cs="Helvetica"/>
          <w:b w:val="0"/>
          <w:bCs w:val="0"/>
          <w:color w:val="646464"/>
          <w:spacing w:val="15"/>
          <w:sz w:val="24"/>
          <w:szCs w:val="24"/>
          <w:lang w:val="en-US"/>
        </w:rPr>
      </w:pPr>
      <w:r w:rsidRPr="00470B41">
        <w:rPr>
          <w:rFonts w:ascii="Helvetica" w:hAnsi="Helvetica" w:cs="Helvetica"/>
          <w:b w:val="0"/>
          <w:bCs w:val="0"/>
          <w:color w:val="646464"/>
          <w:spacing w:val="15"/>
          <w:sz w:val="24"/>
          <w:szCs w:val="24"/>
          <w:lang w:val="en-US"/>
        </w:rPr>
        <w:t>iterate a String</w:t>
      </w:r>
    </w:p>
    <w:p w14:paraId="49657AA8" w14:textId="77777777" w:rsidR="00470B41" w:rsidRPr="00470B41" w:rsidRDefault="00470B41" w:rsidP="00470B41">
      <w:pPr>
        <w:pStyle w:val="Ttulo3"/>
        <w:shd w:val="clear" w:color="auto" w:fill="FFFFFF"/>
        <w:spacing w:before="0" w:after="150" w:line="336" w:lineRule="atLeast"/>
        <w:jc w:val="both"/>
        <w:rPr>
          <w:rFonts w:ascii="Helvetica" w:hAnsi="Helvetica" w:cs="Helvetica"/>
          <w:b/>
          <w:bCs/>
          <w:color w:val="313131"/>
          <w:lang w:val="en-US"/>
        </w:rPr>
      </w:pPr>
      <w:r w:rsidRPr="00470B41">
        <w:rPr>
          <w:rFonts w:ascii="Helvetica" w:hAnsi="Helvetica" w:cs="Helvetica"/>
          <w:color w:val="313131"/>
          <w:lang w:val="en-US"/>
        </w:rPr>
        <w:t>one character at a time</w:t>
      </w:r>
    </w:p>
    <w:p w14:paraId="551F6010" w14:textId="77777777" w:rsidR="00470B41" w:rsidRPr="00470B41" w:rsidRDefault="00470B41" w:rsidP="00470B41">
      <w:pPr>
        <w:pStyle w:val="HTMLconformatoprevio"/>
        <w:shd w:val="clear" w:color="auto" w:fill="FFFFFF"/>
        <w:spacing w:before="240" w:after="240" w:line="336" w:lineRule="atLeast"/>
        <w:jc w:val="both"/>
        <w:rPr>
          <w:rStyle w:val="CdigoHTML"/>
          <w:color w:val="313131"/>
          <w:sz w:val="24"/>
          <w:szCs w:val="24"/>
          <w:lang w:val="en-US"/>
        </w:rPr>
      </w:pPr>
      <w:r w:rsidRPr="00470B41">
        <w:rPr>
          <w:rStyle w:val="CdigoHTML"/>
          <w:color w:val="313131"/>
          <w:sz w:val="24"/>
          <w:szCs w:val="24"/>
          <w:lang w:val="en-US"/>
        </w:rPr>
        <w:t xml:space="preserve"># [ ] Get user input for </w:t>
      </w:r>
      <w:proofErr w:type="spellStart"/>
      <w:r w:rsidRPr="00470B41">
        <w:rPr>
          <w:rStyle w:val="CdigoHTML"/>
          <w:color w:val="313131"/>
          <w:sz w:val="24"/>
          <w:szCs w:val="24"/>
          <w:lang w:val="en-US"/>
        </w:rPr>
        <w:t>first_name</w:t>
      </w:r>
      <w:proofErr w:type="spellEnd"/>
    </w:p>
    <w:p w14:paraId="2FB52845" w14:textId="77777777" w:rsidR="00470B41" w:rsidRPr="00470B41" w:rsidRDefault="00470B41" w:rsidP="00470B41">
      <w:pPr>
        <w:pStyle w:val="HTMLconformatoprevio"/>
        <w:shd w:val="clear" w:color="auto" w:fill="FFFFFF"/>
        <w:spacing w:before="240" w:after="240" w:line="336" w:lineRule="atLeast"/>
        <w:jc w:val="both"/>
        <w:rPr>
          <w:rStyle w:val="CdigoHTML"/>
          <w:color w:val="313131"/>
          <w:sz w:val="24"/>
          <w:szCs w:val="24"/>
          <w:lang w:val="en-US"/>
        </w:rPr>
      </w:pPr>
      <w:r w:rsidRPr="00470B41">
        <w:rPr>
          <w:rStyle w:val="CdigoHTML"/>
          <w:color w:val="313131"/>
          <w:sz w:val="24"/>
          <w:szCs w:val="24"/>
          <w:lang w:val="en-US"/>
        </w:rPr>
        <w:lastRenderedPageBreak/>
        <w:t xml:space="preserve"># [ ] iterate through letters in </w:t>
      </w:r>
      <w:proofErr w:type="spellStart"/>
      <w:r w:rsidRPr="00470B41">
        <w:rPr>
          <w:rStyle w:val="CdigoHTML"/>
          <w:color w:val="313131"/>
          <w:sz w:val="24"/>
          <w:szCs w:val="24"/>
          <w:lang w:val="en-US"/>
        </w:rPr>
        <w:t>first_name</w:t>
      </w:r>
      <w:proofErr w:type="spellEnd"/>
      <w:r w:rsidRPr="00470B41">
        <w:rPr>
          <w:rStyle w:val="CdigoHTML"/>
          <w:color w:val="313131"/>
          <w:sz w:val="24"/>
          <w:szCs w:val="24"/>
          <w:lang w:val="en-US"/>
        </w:rPr>
        <w:t xml:space="preserve"> </w:t>
      </w:r>
    </w:p>
    <w:p w14:paraId="53D6AC77" w14:textId="77777777" w:rsidR="00470B41" w:rsidRPr="00470B41" w:rsidRDefault="00470B41" w:rsidP="00470B41">
      <w:pPr>
        <w:pStyle w:val="HTMLconformatoprevio"/>
        <w:shd w:val="clear" w:color="auto" w:fill="FFFFFF"/>
        <w:spacing w:before="240" w:after="240" w:line="336" w:lineRule="atLeast"/>
        <w:jc w:val="both"/>
        <w:rPr>
          <w:rStyle w:val="CdigoHTML"/>
          <w:color w:val="313131"/>
          <w:sz w:val="24"/>
          <w:szCs w:val="24"/>
          <w:lang w:val="en-US"/>
        </w:rPr>
      </w:pPr>
      <w:r w:rsidRPr="00470B41">
        <w:rPr>
          <w:rStyle w:val="CdigoHTML"/>
          <w:color w:val="313131"/>
          <w:sz w:val="24"/>
          <w:szCs w:val="24"/>
          <w:lang w:val="en-US"/>
        </w:rPr>
        <w:t>#    - print each letter on a new line</w:t>
      </w:r>
    </w:p>
    <w:p w14:paraId="6230FAC0" w14:textId="09CB87D0" w:rsidR="00247402" w:rsidRDefault="00247402" w:rsidP="00470B41">
      <w:pPr>
        <w:pStyle w:val="Ttulo2"/>
        <w:shd w:val="clear" w:color="auto" w:fill="FFFFFF"/>
        <w:spacing w:before="0" w:beforeAutospacing="0" w:after="225" w:afterAutospacing="0" w:line="288" w:lineRule="atLeast"/>
        <w:jc w:val="both"/>
        <w:rPr>
          <w:rFonts w:ascii="Helvetica" w:hAnsi="Helvetica" w:cs="Helvetica"/>
          <w:b w:val="0"/>
          <w:bCs w:val="0"/>
          <w:color w:val="646464"/>
          <w:spacing w:val="15"/>
          <w:sz w:val="24"/>
          <w:szCs w:val="24"/>
        </w:rPr>
      </w:pPr>
      <w:r>
        <w:rPr>
          <w:rFonts w:ascii="Helvetica" w:hAnsi="Helvetica" w:cs="Helvetica"/>
          <w:b w:val="0"/>
          <w:bCs w:val="0"/>
          <w:noProof/>
          <w:color w:val="646464"/>
          <w:spacing w:val="15"/>
          <w:sz w:val="24"/>
          <w:szCs w:val="24"/>
        </w:rPr>
        <w:drawing>
          <wp:inline distT="0" distB="0" distL="0" distR="0" wp14:anchorId="35796023" wp14:editId="52B55313">
            <wp:extent cx="6417266" cy="4508390"/>
            <wp:effectExtent l="0" t="0" r="3175" b="698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437159" cy="4522366"/>
                    </a:xfrm>
                    <a:prstGeom prst="rect">
                      <a:avLst/>
                    </a:prstGeom>
                    <a:noFill/>
                    <a:ln>
                      <a:noFill/>
                    </a:ln>
                  </pic:spPr>
                </pic:pic>
              </a:graphicData>
            </a:graphic>
          </wp:inline>
        </w:drawing>
      </w:r>
    </w:p>
    <w:p w14:paraId="03D0B2F4" w14:textId="77777777" w:rsidR="001D69AE" w:rsidRDefault="001D69AE" w:rsidP="00470B41">
      <w:pPr>
        <w:pStyle w:val="Ttulo2"/>
        <w:shd w:val="clear" w:color="auto" w:fill="FFFFFF"/>
        <w:spacing w:before="0" w:beforeAutospacing="0" w:after="225" w:afterAutospacing="0" w:line="288" w:lineRule="atLeast"/>
        <w:jc w:val="both"/>
        <w:rPr>
          <w:rFonts w:ascii="Helvetica" w:hAnsi="Helvetica" w:cs="Helvetica"/>
          <w:b w:val="0"/>
          <w:bCs w:val="0"/>
          <w:color w:val="646464"/>
          <w:spacing w:val="15"/>
          <w:sz w:val="24"/>
          <w:szCs w:val="24"/>
        </w:rPr>
      </w:pPr>
    </w:p>
    <w:p w14:paraId="2B4C5278" w14:textId="77777777" w:rsidR="001D69AE" w:rsidRDefault="001D69AE" w:rsidP="00470B41">
      <w:pPr>
        <w:pStyle w:val="Ttulo2"/>
        <w:shd w:val="clear" w:color="auto" w:fill="FFFFFF"/>
        <w:spacing w:before="0" w:beforeAutospacing="0" w:after="225" w:afterAutospacing="0" w:line="288" w:lineRule="atLeast"/>
        <w:jc w:val="both"/>
        <w:rPr>
          <w:rFonts w:ascii="Helvetica" w:hAnsi="Helvetica" w:cs="Helvetica"/>
          <w:b w:val="0"/>
          <w:bCs w:val="0"/>
          <w:color w:val="646464"/>
          <w:spacing w:val="15"/>
          <w:sz w:val="24"/>
          <w:szCs w:val="24"/>
        </w:rPr>
      </w:pPr>
    </w:p>
    <w:p w14:paraId="0DAD3F47" w14:textId="77777777" w:rsidR="001D69AE" w:rsidRDefault="001D69AE" w:rsidP="00470B41">
      <w:pPr>
        <w:pStyle w:val="Ttulo2"/>
        <w:shd w:val="clear" w:color="auto" w:fill="FFFFFF"/>
        <w:spacing w:before="0" w:beforeAutospacing="0" w:after="225" w:afterAutospacing="0" w:line="288" w:lineRule="atLeast"/>
        <w:jc w:val="both"/>
        <w:rPr>
          <w:rFonts w:ascii="Helvetica" w:hAnsi="Helvetica" w:cs="Helvetica"/>
          <w:b w:val="0"/>
          <w:bCs w:val="0"/>
          <w:color w:val="646464"/>
          <w:spacing w:val="15"/>
          <w:sz w:val="24"/>
          <w:szCs w:val="24"/>
        </w:rPr>
      </w:pPr>
    </w:p>
    <w:p w14:paraId="0E3C03CB" w14:textId="77777777" w:rsidR="001D69AE" w:rsidRDefault="001D69AE" w:rsidP="00470B41">
      <w:pPr>
        <w:pStyle w:val="Ttulo2"/>
        <w:shd w:val="clear" w:color="auto" w:fill="FFFFFF"/>
        <w:spacing w:before="0" w:beforeAutospacing="0" w:after="225" w:afterAutospacing="0" w:line="288" w:lineRule="atLeast"/>
        <w:jc w:val="both"/>
        <w:rPr>
          <w:rFonts w:ascii="Helvetica" w:hAnsi="Helvetica" w:cs="Helvetica"/>
          <w:b w:val="0"/>
          <w:bCs w:val="0"/>
          <w:color w:val="646464"/>
          <w:spacing w:val="15"/>
          <w:sz w:val="24"/>
          <w:szCs w:val="24"/>
        </w:rPr>
      </w:pPr>
    </w:p>
    <w:p w14:paraId="1B9A58C2" w14:textId="77777777" w:rsidR="001D69AE" w:rsidRDefault="001D69AE" w:rsidP="00470B41">
      <w:pPr>
        <w:pStyle w:val="Ttulo2"/>
        <w:shd w:val="clear" w:color="auto" w:fill="FFFFFF"/>
        <w:spacing w:before="0" w:beforeAutospacing="0" w:after="225" w:afterAutospacing="0" w:line="288" w:lineRule="atLeast"/>
        <w:jc w:val="both"/>
        <w:rPr>
          <w:rFonts w:ascii="Helvetica" w:hAnsi="Helvetica" w:cs="Helvetica"/>
          <w:b w:val="0"/>
          <w:bCs w:val="0"/>
          <w:color w:val="646464"/>
          <w:spacing w:val="15"/>
          <w:sz w:val="24"/>
          <w:szCs w:val="24"/>
        </w:rPr>
      </w:pPr>
    </w:p>
    <w:p w14:paraId="7419476E" w14:textId="77777777" w:rsidR="001D69AE" w:rsidRDefault="001D69AE" w:rsidP="00470B41">
      <w:pPr>
        <w:pStyle w:val="Ttulo2"/>
        <w:shd w:val="clear" w:color="auto" w:fill="FFFFFF"/>
        <w:spacing w:before="0" w:beforeAutospacing="0" w:after="225" w:afterAutospacing="0" w:line="288" w:lineRule="atLeast"/>
        <w:jc w:val="both"/>
        <w:rPr>
          <w:rFonts w:ascii="Helvetica" w:hAnsi="Helvetica" w:cs="Helvetica"/>
          <w:b w:val="0"/>
          <w:bCs w:val="0"/>
          <w:color w:val="646464"/>
          <w:spacing w:val="15"/>
          <w:sz w:val="24"/>
          <w:szCs w:val="24"/>
        </w:rPr>
      </w:pPr>
    </w:p>
    <w:p w14:paraId="6DA3436B" w14:textId="0B4BC034" w:rsidR="00470B41" w:rsidRPr="00470B41" w:rsidRDefault="00470B41" w:rsidP="00470B41">
      <w:pPr>
        <w:pStyle w:val="Ttulo2"/>
        <w:shd w:val="clear" w:color="auto" w:fill="FFFFFF"/>
        <w:spacing w:before="0" w:beforeAutospacing="0" w:after="225" w:afterAutospacing="0" w:line="288" w:lineRule="atLeast"/>
        <w:jc w:val="both"/>
        <w:rPr>
          <w:rFonts w:ascii="Helvetica" w:hAnsi="Helvetica" w:cs="Helvetica"/>
          <w:b w:val="0"/>
          <w:bCs w:val="0"/>
          <w:color w:val="646464"/>
          <w:spacing w:val="15"/>
          <w:sz w:val="24"/>
          <w:szCs w:val="24"/>
        </w:rPr>
      </w:pPr>
      <w:proofErr w:type="spellStart"/>
      <w:r w:rsidRPr="00470B41">
        <w:rPr>
          <w:rFonts w:ascii="Helvetica" w:hAnsi="Helvetica" w:cs="Helvetica"/>
          <w:b w:val="0"/>
          <w:bCs w:val="0"/>
          <w:color w:val="646464"/>
          <w:spacing w:val="15"/>
          <w:sz w:val="24"/>
          <w:szCs w:val="24"/>
        </w:rPr>
        <w:t>Task</w:t>
      </w:r>
      <w:proofErr w:type="spellEnd"/>
      <w:r w:rsidRPr="00470B41">
        <w:rPr>
          <w:rFonts w:ascii="Helvetica" w:hAnsi="Helvetica" w:cs="Helvetica"/>
          <w:b w:val="0"/>
          <w:bCs w:val="0"/>
          <w:color w:val="646464"/>
          <w:spacing w:val="15"/>
          <w:sz w:val="24"/>
          <w:szCs w:val="24"/>
        </w:rPr>
        <w:t xml:space="preserve"> 2</w:t>
      </w:r>
    </w:p>
    <w:p w14:paraId="2B5E592E" w14:textId="77777777" w:rsidR="00470B41" w:rsidRPr="00470B41" w:rsidRDefault="00470B41" w:rsidP="00470B41">
      <w:pPr>
        <w:pStyle w:val="Ttulo2"/>
        <w:shd w:val="clear" w:color="auto" w:fill="FFFFFF"/>
        <w:spacing w:before="0" w:beforeAutospacing="0" w:after="225" w:afterAutospacing="0" w:line="288" w:lineRule="atLeast"/>
        <w:jc w:val="both"/>
        <w:rPr>
          <w:rFonts w:ascii="Helvetica" w:hAnsi="Helvetica" w:cs="Helvetica"/>
          <w:b w:val="0"/>
          <w:bCs w:val="0"/>
          <w:color w:val="646464"/>
          <w:spacing w:val="15"/>
          <w:sz w:val="24"/>
          <w:szCs w:val="24"/>
        </w:rPr>
      </w:pPr>
      <w:proofErr w:type="spellStart"/>
      <w:r w:rsidRPr="00470B41">
        <w:rPr>
          <w:rFonts w:ascii="Helvetica" w:hAnsi="Helvetica" w:cs="Helvetica"/>
          <w:b w:val="0"/>
          <w:bCs w:val="0"/>
          <w:color w:val="646464"/>
          <w:spacing w:val="15"/>
          <w:sz w:val="24"/>
          <w:szCs w:val="24"/>
        </w:rPr>
        <w:t>Program</w:t>
      </w:r>
      <w:proofErr w:type="spellEnd"/>
      <w:r w:rsidRPr="00470B41">
        <w:rPr>
          <w:rFonts w:ascii="Helvetica" w:hAnsi="Helvetica" w:cs="Helvetica"/>
          <w:b w:val="0"/>
          <w:bCs w:val="0"/>
          <w:color w:val="646464"/>
          <w:spacing w:val="15"/>
          <w:sz w:val="24"/>
          <w:szCs w:val="24"/>
        </w:rPr>
        <w:t xml:space="preserve">: </w:t>
      </w:r>
      <w:proofErr w:type="spellStart"/>
      <w:r w:rsidRPr="00470B41">
        <w:rPr>
          <w:rFonts w:ascii="Helvetica" w:hAnsi="Helvetica" w:cs="Helvetica"/>
          <w:b w:val="0"/>
          <w:bCs w:val="0"/>
          <w:color w:val="646464"/>
          <w:spacing w:val="15"/>
          <w:sz w:val="24"/>
          <w:szCs w:val="24"/>
        </w:rPr>
        <w:t>capitalize-io</w:t>
      </w:r>
      <w:proofErr w:type="spellEnd"/>
    </w:p>
    <w:p w14:paraId="5D90168C" w14:textId="77777777" w:rsidR="00470B41" w:rsidRPr="00470B41" w:rsidRDefault="00470B41" w:rsidP="00470B41">
      <w:pPr>
        <w:numPr>
          <w:ilvl w:val="0"/>
          <w:numId w:val="12"/>
        </w:numPr>
        <w:shd w:val="clear" w:color="auto" w:fill="FFFFFF"/>
        <w:spacing w:before="100" w:beforeAutospacing="1" w:after="170" w:line="336" w:lineRule="atLeast"/>
        <w:ind w:left="0"/>
        <w:jc w:val="both"/>
        <w:rPr>
          <w:rFonts w:ascii="Helvetica" w:hAnsi="Helvetica" w:cs="Helvetica"/>
          <w:color w:val="313131"/>
          <w:sz w:val="24"/>
          <w:szCs w:val="24"/>
          <w:lang w:val="en-US"/>
        </w:rPr>
      </w:pPr>
      <w:r w:rsidRPr="00470B41">
        <w:rPr>
          <w:rFonts w:ascii="Helvetica" w:hAnsi="Helvetica" w:cs="Helvetica"/>
          <w:color w:val="313131"/>
          <w:sz w:val="24"/>
          <w:szCs w:val="24"/>
          <w:lang w:val="en-US"/>
        </w:rPr>
        <w:t xml:space="preserve">get user input for </w:t>
      </w:r>
      <w:proofErr w:type="spellStart"/>
      <w:r w:rsidRPr="00470B41">
        <w:rPr>
          <w:rFonts w:ascii="Helvetica" w:hAnsi="Helvetica" w:cs="Helvetica"/>
          <w:color w:val="313131"/>
          <w:sz w:val="24"/>
          <w:szCs w:val="24"/>
          <w:lang w:val="en-US"/>
        </w:rPr>
        <w:t>first_name</w:t>
      </w:r>
      <w:proofErr w:type="spellEnd"/>
    </w:p>
    <w:p w14:paraId="7BBDD4B8" w14:textId="77777777" w:rsidR="00470B41" w:rsidRPr="00470B41" w:rsidRDefault="00470B41" w:rsidP="00470B41">
      <w:pPr>
        <w:numPr>
          <w:ilvl w:val="0"/>
          <w:numId w:val="12"/>
        </w:numPr>
        <w:shd w:val="clear" w:color="auto" w:fill="FFFFFF"/>
        <w:spacing w:before="100" w:beforeAutospacing="1" w:after="170" w:line="336" w:lineRule="atLeast"/>
        <w:ind w:left="0"/>
        <w:jc w:val="both"/>
        <w:rPr>
          <w:rFonts w:ascii="Helvetica" w:hAnsi="Helvetica" w:cs="Helvetica"/>
          <w:color w:val="313131"/>
          <w:sz w:val="24"/>
          <w:szCs w:val="24"/>
          <w:lang w:val="en-US"/>
        </w:rPr>
      </w:pPr>
      <w:r w:rsidRPr="00470B41">
        <w:rPr>
          <w:rFonts w:ascii="Helvetica" w:hAnsi="Helvetica" w:cs="Helvetica"/>
          <w:color w:val="313131"/>
          <w:sz w:val="24"/>
          <w:szCs w:val="24"/>
          <w:lang w:val="en-US"/>
        </w:rPr>
        <w:t xml:space="preserve">create an empty string variable: </w:t>
      </w:r>
      <w:proofErr w:type="spellStart"/>
      <w:r w:rsidRPr="00470B41">
        <w:rPr>
          <w:rFonts w:ascii="Helvetica" w:hAnsi="Helvetica" w:cs="Helvetica"/>
          <w:color w:val="313131"/>
          <w:sz w:val="24"/>
          <w:szCs w:val="24"/>
          <w:lang w:val="en-US"/>
        </w:rPr>
        <w:t>new_name</w:t>
      </w:r>
      <w:proofErr w:type="spellEnd"/>
    </w:p>
    <w:p w14:paraId="3C968B35" w14:textId="77777777" w:rsidR="00470B41" w:rsidRPr="00470B41" w:rsidRDefault="00470B41" w:rsidP="00470B41">
      <w:pPr>
        <w:numPr>
          <w:ilvl w:val="0"/>
          <w:numId w:val="12"/>
        </w:numPr>
        <w:shd w:val="clear" w:color="auto" w:fill="FFFFFF"/>
        <w:spacing w:before="100" w:beforeAutospacing="1" w:after="170" w:line="336" w:lineRule="atLeast"/>
        <w:ind w:left="0"/>
        <w:jc w:val="both"/>
        <w:rPr>
          <w:rFonts w:ascii="Helvetica" w:hAnsi="Helvetica" w:cs="Helvetica"/>
          <w:color w:val="313131"/>
          <w:sz w:val="24"/>
          <w:szCs w:val="24"/>
          <w:lang w:val="en-US"/>
        </w:rPr>
      </w:pPr>
      <w:r w:rsidRPr="00470B41">
        <w:rPr>
          <w:rFonts w:ascii="Helvetica" w:hAnsi="Helvetica" w:cs="Helvetica"/>
          <w:color w:val="313131"/>
          <w:sz w:val="24"/>
          <w:szCs w:val="24"/>
          <w:lang w:val="en-US"/>
        </w:rPr>
        <w:t xml:space="preserve">iterate through letters in </w:t>
      </w:r>
      <w:proofErr w:type="spellStart"/>
      <w:r w:rsidRPr="00470B41">
        <w:rPr>
          <w:rFonts w:ascii="Helvetica" w:hAnsi="Helvetica" w:cs="Helvetica"/>
          <w:color w:val="313131"/>
          <w:sz w:val="24"/>
          <w:szCs w:val="24"/>
          <w:lang w:val="en-US"/>
        </w:rPr>
        <w:t>first_name</w:t>
      </w:r>
      <w:proofErr w:type="spellEnd"/>
    </w:p>
    <w:p w14:paraId="76674D89" w14:textId="77777777" w:rsidR="00470B41" w:rsidRPr="00470B41" w:rsidRDefault="00470B41" w:rsidP="00470B41">
      <w:pPr>
        <w:numPr>
          <w:ilvl w:val="1"/>
          <w:numId w:val="12"/>
        </w:numPr>
        <w:shd w:val="clear" w:color="auto" w:fill="FFFFFF"/>
        <w:spacing w:before="100" w:beforeAutospacing="1" w:after="170" w:line="336" w:lineRule="atLeast"/>
        <w:ind w:left="0"/>
        <w:jc w:val="both"/>
        <w:rPr>
          <w:rFonts w:ascii="Helvetica" w:hAnsi="Helvetica" w:cs="Helvetica"/>
          <w:color w:val="313131"/>
          <w:sz w:val="24"/>
          <w:szCs w:val="24"/>
          <w:lang w:val="en-US"/>
        </w:rPr>
      </w:pPr>
      <w:r w:rsidRPr="00470B41">
        <w:rPr>
          <w:rFonts w:ascii="Helvetica" w:hAnsi="Helvetica" w:cs="Helvetica"/>
          <w:color w:val="313131"/>
          <w:sz w:val="24"/>
          <w:szCs w:val="24"/>
          <w:lang w:val="en-US"/>
        </w:rPr>
        <w:lastRenderedPageBreak/>
        <w:t xml:space="preserve">add each letter in </w:t>
      </w:r>
      <w:proofErr w:type="spellStart"/>
      <w:r w:rsidRPr="00470B41">
        <w:rPr>
          <w:rFonts w:ascii="Helvetica" w:hAnsi="Helvetica" w:cs="Helvetica"/>
          <w:color w:val="313131"/>
          <w:sz w:val="24"/>
          <w:szCs w:val="24"/>
          <w:lang w:val="en-US"/>
        </w:rPr>
        <w:t>new_name</w:t>
      </w:r>
      <w:proofErr w:type="spellEnd"/>
    </w:p>
    <w:p w14:paraId="74168670" w14:textId="77777777" w:rsidR="00470B41" w:rsidRPr="00470B41" w:rsidRDefault="00470B41" w:rsidP="00470B41">
      <w:pPr>
        <w:numPr>
          <w:ilvl w:val="1"/>
          <w:numId w:val="12"/>
        </w:numPr>
        <w:shd w:val="clear" w:color="auto" w:fill="FFFFFF"/>
        <w:spacing w:before="100" w:beforeAutospacing="1" w:after="170" w:line="336" w:lineRule="atLeast"/>
        <w:ind w:left="0"/>
        <w:jc w:val="both"/>
        <w:rPr>
          <w:rFonts w:ascii="Helvetica" w:hAnsi="Helvetica" w:cs="Helvetica"/>
          <w:color w:val="313131"/>
          <w:sz w:val="24"/>
          <w:szCs w:val="24"/>
          <w:lang w:val="en-US"/>
        </w:rPr>
      </w:pPr>
      <w:r w:rsidRPr="00470B41">
        <w:rPr>
          <w:rFonts w:ascii="Helvetica" w:hAnsi="Helvetica" w:cs="Helvetica"/>
          <w:color w:val="313131"/>
          <w:sz w:val="24"/>
          <w:szCs w:val="24"/>
          <w:lang w:val="en-US"/>
        </w:rPr>
        <w:t>capitalize if letter is an "</w:t>
      </w:r>
      <w:proofErr w:type="spellStart"/>
      <w:r w:rsidRPr="00470B41">
        <w:rPr>
          <w:rFonts w:ascii="Helvetica" w:hAnsi="Helvetica" w:cs="Helvetica"/>
          <w:color w:val="313131"/>
          <w:sz w:val="24"/>
          <w:szCs w:val="24"/>
          <w:lang w:val="en-US"/>
        </w:rPr>
        <w:t>i</w:t>
      </w:r>
      <w:proofErr w:type="spellEnd"/>
      <w:r w:rsidRPr="00470B41">
        <w:rPr>
          <w:rFonts w:ascii="Helvetica" w:hAnsi="Helvetica" w:cs="Helvetica"/>
          <w:color w:val="313131"/>
          <w:sz w:val="24"/>
          <w:szCs w:val="24"/>
          <w:lang w:val="en-US"/>
        </w:rPr>
        <w:t xml:space="preserve">" or "o" *(hint: if, </w:t>
      </w:r>
      <w:proofErr w:type="spellStart"/>
      <w:r w:rsidRPr="00470B41">
        <w:rPr>
          <w:rFonts w:ascii="Helvetica" w:hAnsi="Helvetica" w:cs="Helvetica"/>
          <w:color w:val="313131"/>
          <w:sz w:val="24"/>
          <w:szCs w:val="24"/>
          <w:lang w:val="en-US"/>
        </w:rPr>
        <w:t>elif</w:t>
      </w:r>
      <w:proofErr w:type="spellEnd"/>
      <w:r w:rsidRPr="00470B41">
        <w:rPr>
          <w:rFonts w:ascii="Helvetica" w:hAnsi="Helvetica" w:cs="Helvetica"/>
          <w:color w:val="313131"/>
          <w:sz w:val="24"/>
          <w:szCs w:val="24"/>
          <w:lang w:val="en-US"/>
        </w:rPr>
        <w:t>, else)</w:t>
      </w:r>
    </w:p>
    <w:p w14:paraId="1F3078B1" w14:textId="77777777" w:rsidR="00470B41" w:rsidRPr="00470B41" w:rsidRDefault="00470B41" w:rsidP="00470B41">
      <w:pPr>
        <w:numPr>
          <w:ilvl w:val="0"/>
          <w:numId w:val="12"/>
        </w:numPr>
        <w:shd w:val="clear" w:color="auto" w:fill="FFFFFF"/>
        <w:spacing w:before="100" w:beforeAutospacing="1" w:after="170" w:line="336" w:lineRule="atLeast"/>
        <w:ind w:left="0"/>
        <w:jc w:val="both"/>
        <w:rPr>
          <w:rFonts w:ascii="Helvetica" w:hAnsi="Helvetica" w:cs="Helvetica"/>
          <w:color w:val="313131"/>
          <w:sz w:val="24"/>
          <w:szCs w:val="24"/>
        </w:rPr>
      </w:pPr>
      <w:proofErr w:type="spellStart"/>
      <w:r w:rsidRPr="00470B41">
        <w:rPr>
          <w:rFonts w:ascii="Helvetica" w:hAnsi="Helvetica" w:cs="Helvetica"/>
          <w:color w:val="313131"/>
          <w:sz w:val="24"/>
          <w:szCs w:val="24"/>
        </w:rPr>
        <w:t>print</w:t>
      </w:r>
      <w:proofErr w:type="spellEnd"/>
      <w:r w:rsidRPr="00470B41">
        <w:rPr>
          <w:rFonts w:ascii="Helvetica" w:hAnsi="Helvetica" w:cs="Helvetica"/>
          <w:color w:val="313131"/>
          <w:sz w:val="24"/>
          <w:szCs w:val="24"/>
        </w:rPr>
        <w:t xml:space="preserve"> </w:t>
      </w:r>
      <w:proofErr w:type="spellStart"/>
      <w:r w:rsidRPr="00470B41">
        <w:rPr>
          <w:rFonts w:ascii="Helvetica" w:hAnsi="Helvetica" w:cs="Helvetica"/>
          <w:color w:val="313131"/>
          <w:sz w:val="24"/>
          <w:szCs w:val="24"/>
        </w:rPr>
        <w:t>new_name</w:t>
      </w:r>
      <w:proofErr w:type="spellEnd"/>
    </w:p>
    <w:p w14:paraId="39CA67D5" w14:textId="77777777" w:rsidR="007B6311" w:rsidRPr="007B6311" w:rsidRDefault="007B6311" w:rsidP="00050E84">
      <w:pPr>
        <w:jc w:val="both"/>
        <w:rPr>
          <w:sz w:val="24"/>
          <w:szCs w:val="24"/>
          <w:lang w:val="en-US"/>
        </w:rPr>
      </w:pPr>
    </w:p>
    <w:p w14:paraId="07AF527C" w14:textId="08F0FA48" w:rsidR="007B6311" w:rsidRPr="007B6311" w:rsidRDefault="001D69AE" w:rsidP="00050E84">
      <w:pPr>
        <w:jc w:val="both"/>
        <w:rPr>
          <w:sz w:val="24"/>
          <w:szCs w:val="24"/>
          <w:lang w:val="en-US"/>
        </w:rPr>
      </w:pPr>
      <w:r>
        <w:rPr>
          <w:noProof/>
          <w:sz w:val="24"/>
          <w:szCs w:val="24"/>
          <w:lang w:val="en-US"/>
        </w:rPr>
        <w:drawing>
          <wp:inline distT="0" distB="0" distL="0" distR="0" wp14:anchorId="1EF89027" wp14:editId="53D05D55">
            <wp:extent cx="6045830" cy="3196425"/>
            <wp:effectExtent l="0" t="0" r="0" b="444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060457" cy="3204158"/>
                    </a:xfrm>
                    <a:prstGeom prst="rect">
                      <a:avLst/>
                    </a:prstGeom>
                    <a:noFill/>
                    <a:ln>
                      <a:noFill/>
                    </a:ln>
                  </pic:spPr>
                </pic:pic>
              </a:graphicData>
            </a:graphic>
          </wp:inline>
        </w:drawing>
      </w:r>
    </w:p>
    <w:p w14:paraId="159CAC6B" w14:textId="08D63E2D" w:rsidR="007B6311" w:rsidRDefault="007B6311" w:rsidP="00050E84">
      <w:pPr>
        <w:jc w:val="both"/>
        <w:rPr>
          <w:sz w:val="24"/>
          <w:szCs w:val="24"/>
          <w:lang w:val="en-US"/>
        </w:rPr>
      </w:pPr>
    </w:p>
    <w:p w14:paraId="1E1BF787" w14:textId="31F3ABD8" w:rsidR="001D69AE" w:rsidRDefault="001D69AE" w:rsidP="00050E84">
      <w:pPr>
        <w:jc w:val="both"/>
        <w:rPr>
          <w:sz w:val="24"/>
          <w:szCs w:val="24"/>
          <w:lang w:val="en-US"/>
        </w:rPr>
      </w:pPr>
    </w:p>
    <w:p w14:paraId="6C1440FA" w14:textId="600DA9E9" w:rsidR="001D69AE" w:rsidRDefault="001D69AE" w:rsidP="00050E84">
      <w:pPr>
        <w:jc w:val="both"/>
        <w:rPr>
          <w:sz w:val="24"/>
          <w:szCs w:val="24"/>
          <w:lang w:val="en-US"/>
        </w:rPr>
      </w:pPr>
    </w:p>
    <w:p w14:paraId="073C297D" w14:textId="2A104BB8" w:rsidR="001D69AE" w:rsidRDefault="001D69AE" w:rsidP="00050E84">
      <w:pPr>
        <w:jc w:val="both"/>
        <w:rPr>
          <w:sz w:val="24"/>
          <w:szCs w:val="24"/>
          <w:lang w:val="en-US"/>
        </w:rPr>
      </w:pPr>
    </w:p>
    <w:p w14:paraId="4E35AB3C" w14:textId="7BF6EB05" w:rsidR="001D69AE" w:rsidRDefault="001D69AE" w:rsidP="00050E84">
      <w:pPr>
        <w:jc w:val="both"/>
        <w:rPr>
          <w:sz w:val="24"/>
          <w:szCs w:val="24"/>
          <w:lang w:val="en-US"/>
        </w:rPr>
      </w:pPr>
    </w:p>
    <w:p w14:paraId="4AA310EF" w14:textId="6CCD6CE0" w:rsidR="001D69AE" w:rsidRDefault="001D69AE" w:rsidP="00050E84">
      <w:pPr>
        <w:jc w:val="both"/>
        <w:rPr>
          <w:sz w:val="24"/>
          <w:szCs w:val="24"/>
          <w:lang w:val="en-US"/>
        </w:rPr>
      </w:pPr>
    </w:p>
    <w:p w14:paraId="1FD6B53A" w14:textId="0AF3429F" w:rsidR="001D69AE" w:rsidRDefault="001D69AE" w:rsidP="00050E84">
      <w:pPr>
        <w:jc w:val="both"/>
        <w:rPr>
          <w:sz w:val="24"/>
          <w:szCs w:val="24"/>
          <w:lang w:val="en-US"/>
        </w:rPr>
      </w:pPr>
    </w:p>
    <w:p w14:paraId="314F8B5B" w14:textId="53A1E15F" w:rsidR="001D69AE" w:rsidRDefault="001D69AE" w:rsidP="00050E84">
      <w:pPr>
        <w:jc w:val="both"/>
        <w:rPr>
          <w:sz w:val="24"/>
          <w:szCs w:val="24"/>
          <w:lang w:val="en-US"/>
        </w:rPr>
      </w:pPr>
    </w:p>
    <w:p w14:paraId="044FE603" w14:textId="0837B52B" w:rsidR="001D69AE" w:rsidRDefault="001D69AE" w:rsidP="00050E84">
      <w:pPr>
        <w:jc w:val="both"/>
        <w:rPr>
          <w:sz w:val="24"/>
          <w:szCs w:val="24"/>
          <w:lang w:val="en-US"/>
        </w:rPr>
      </w:pPr>
    </w:p>
    <w:p w14:paraId="5C2DEF50" w14:textId="6942AED8" w:rsidR="001D69AE" w:rsidRDefault="001D69AE" w:rsidP="00050E84">
      <w:pPr>
        <w:jc w:val="both"/>
        <w:rPr>
          <w:sz w:val="24"/>
          <w:szCs w:val="24"/>
          <w:lang w:val="en-US"/>
        </w:rPr>
      </w:pPr>
    </w:p>
    <w:p w14:paraId="3E3A8C0E" w14:textId="671BCB07" w:rsidR="001D69AE" w:rsidRDefault="001D69AE" w:rsidP="00050E84">
      <w:pPr>
        <w:jc w:val="both"/>
        <w:rPr>
          <w:sz w:val="24"/>
          <w:szCs w:val="24"/>
          <w:lang w:val="en-US"/>
        </w:rPr>
      </w:pPr>
    </w:p>
    <w:p w14:paraId="3048B27F" w14:textId="6FF47BA4" w:rsidR="001D69AE" w:rsidRDefault="001D69AE" w:rsidP="00050E84">
      <w:pPr>
        <w:jc w:val="both"/>
        <w:rPr>
          <w:sz w:val="24"/>
          <w:szCs w:val="24"/>
          <w:lang w:val="en-US"/>
        </w:rPr>
      </w:pPr>
    </w:p>
    <w:p w14:paraId="113823B0" w14:textId="31BDDA00" w:rsidR="001D69AE" w:rsidRDefault="001D69AE" w:rsidP="00050E84">
      <w:pPr>
        <w:jc w:val="both"/>
        <w:rPr>
          <w:sz w:val="24"/>
          <w:szCs w:val="24"/>
          <w:lang w:val="en-US"/>
        </w:rPr>
      </w:pPr>
    </w:p>
    <w:p w14:paraId="5B60FB47" w14:textId="77777777" w:rsidR="001D69AE" w:rsidRPr="007B6311" w:rsidRDefault="001D69AE" w:rsidP="00050E84">
      <w:pPr>
        <w:jc w:val="both"/>
        <w:rPr>
          <w:sz w:val="24"/>
          <w:szCs w:val="24"/>
          <w:lang w:val="en-US"/>
        </w:rPr>
      </w:pPr>
    </w:p>
    <w:p w14:paraId="3309569F" w14:textId="5847942C" w:rsidR="007B6311" w:rsidRPr="007B6311" w:rsidRDefault="007B6311" w:rsidP="00050E84">
      <w:pPr>
        <w:jc w:val="both"/>
        <w:rPr>
          <w:b/>
          <w:color w:val="00B050"/>
          <w:sz w:val="36"/>
          <w:szCs w:val="36"/>
          <w:lang w:val="en-US"/>
        </w:rPr>
      </w:pPr>
      <w:r w:rsidRPr="007B6311">
        <w:rPr>
          <w:b/>
          <w:color w:val="00B050"/>
          <w:sz w:val="36"/>
          <w:szCs w:val="36"/>
          <w:lang w:val="en-US"/>
        </w:rPr>
        <w:lastRenderedPageBreak/>
        <w:t>4.3 Iterate by sub-string</w:t>
      </w:r>
    </w:p>
    <w:p w14:paraId="1CCB247B" w14:textId="5128436C" w:rsidR="007B6311" w:rsidRPr="007B6311" w:rsidRDefault="007B6311" w:rsidP="007B6311">
      <w:pPr>
        <w:jc w:val="both"/>
        <w:rPr>
          <w:sz w:val="24"/>
          <w:szCs w:val="24"/>
          <w:lang w:val="en-US"/>
        </w:rPr>
      </w:pPr>
      <w:r w:rsidRPr="007B6311">
        <w:rPr>
          <w:b/>
          <w:color w:val="ED7D31" w:themeColor="accent2"/>
          <w:sz w:val="28"/>
          <w:szCs w:val="24"/>
          <w:lang w:val="en-US"/>
        </w:rPr>
        <w:t>Video:</w:t>
      </w:r>
      <w:r w:rsidRPr="007B6311">
        <w:rPr>
          <w:color w:val="ED7D31" w:themeColor="accent2"/>
          <w:sz w:val="28"/>
          <w:szCs w:val="24"/>
          <w:lang w:val="en-US"/>
        </w:rPr>
        <w:t xml:space="preserve"> </w:t>
      </w:r>
      <w:r>
        <w:rPr>
          <w:b/>
          <w:color w:val="0070C0"/>
          <w:sz w:val="28"/>
          <w:szCs w:val="24"/>
          <w:lang w:val="en-US"/>
        </w:rPr>
        <w:t>IterateBySubSting</w:t>
      </w:r>
      <w:r w:rsidRPr="007B6311">
        <w:rPr>
          <w:b/>
          <w:color w:val="0070C0"/>
          <w:sz w:val="28"/>
          <w:szCs w:val="24"/>
          <w:lang w:val="en-US"/>
        </w:rPr>
        <w:t>V9.mp4</w:t>
      </w:r>
    </w:p>
    <w:p w14:paraId="2BBABDD9" w14:textId="77777777" w:rsidR="00A51BD8" w:rsidRDefault="00470B41" w:rsidP="00050E84">
      <w:pPr>
        <w:jc w:val="both"/>
        <w:rPr>
          <w:sz w:val="24"/>
          <w:szCs w:val="24"/>
          <w:lang w:val="en-US"/>
        </w:rPr>
      </w:pPr>
      <w:r w:rsidRPr="00085BA4">
        <w:rPr>
          <w:b/>
          <w:color w:val="FF0000"/>
          <w:sz w:val="24"/>
          <w:szCs w:val="24"/>
          <w:highlight w:val="yellow"/>
          <w:lang w:val="en-US"/>
        </w:rPr>
        <w:t>We can Iterate through sub-strings by using</w:t>
      </w:r>
      <w:r w:rsidR="00404A07" w:rsidRPr="00085BA4">
        <w:rPr>
          <w:b/>
          <w:color w:val="FF0000"/>
          <w:sz w:val="24"/>
          <w:szCs w:val="24"/>
          <w:highlight w:val="yellow"/>
          <w:lang w:val="en-US"/>
        </w:rPr>
        <w:t xml:space="preserve"> </w:t>
      </w:r>
      <w:r w:rsidRPr="00085BA4">
        <w:rPr>
          <w:b/>
          <w:color w:val="FF0000"/>
          <w:sz w:val="24"/>
          <w:szCs w:val="24"/>
          <w:highlight w:val="yellow"/>
          <w:lang w:val="en-US"/>
        </w:rPr>
        <w:t>a combination of string slicing and for/in loop.</w:t>
      </w:r>
      <w:r w:rsidR="00404A07" w:rsidRPr="00085BA4">
        <w:rPr>
          <w:color w:val="FF0000"/>
          <w:sz w:val="24"/>
          <w:szCs w:val="24"/>
          <w:lang w:val="en-US"/>
        </w:rPr>
        <w:t xml:space="preserve"> </w:t>
      </w:r>
      <w:r w:rsidRPr="00470B41">
        <w:rPr>
          <w:sz w:val="24"/>
          <w:szCs w:val="24"/>
          <w:lang w:val="en-US"/>
        </w:rPr>
        <w:t xml:space="preserve">In the first code cell we have a </w:t>
      </w:r>
      <w:proofErr w:type="spellStart"/>
      <w:r w:rsidRPr="00470B41">
        <w:rPr>
          <w:sz w:val="24"/>
          <w:szCs w:val="24"/>
          <w:lang w:val="en-US"/>
        </w:rPr>
        <w:t>student_name</w:t>
      </w:r>
      <w:proofErr w:type="spellEnd"/>
      <w:r w:rsidRPr="00470B41">
        <w:rPr>
          <w:sz w:val="24"/>
          <w:szCs w:val="24"/>
          <w:lang w:val="en-US"/>
        </w:rPr>
        <w:t xml:space="preserve"> equal to the string</w:t>
      </w:r>
      <w:r w:rsidR="00404A07">
        <w:rPr>
          <w:sz w:val="24"/>
          <w:szCs w:val="24"/>
          <w:lang w:val="en-US"/>
        </w:rPr>
        <w:t xml:space="preserve"> </w:t>
      </w:r>
      <w:r w:rsidRPr="00470B41">
        <w:rPr>
          <w:sz w:val="24"/>
          <w:szCs w:val="24"/>
          <w:lang w:val="en-US"/>
        </w:rPr>
        <w:t>"Skye", S-K-Y-E, the name.</w:t>
      </w:r>
      <w:r w:rsidR="00404A07">
        <w:rPr>
          <w:sz w:val="24"/>
          <w:szCs w:val="24"/>
          <w:lang w:val="en-US"/>
        </w:rPr>
        <w:t xml:space="preserve"> </w:t>
      </w:r>
      <w:r w:rsidRPr="00085BA4">
        <w:rPr>
          <w:b/>
          <w:color w:val="0000FF"/>
          <w:sz w:val="24"/>
          <w:szCs w:val="24"/>
          <w:highlight w:val="yellow"/>
          <w:lang w:val="en-US"/>
        </w:rPr>
        <w:t>And we're going to combine using the for/in Iteration</w:t>
      </w:r>
      <w:r w:rsidR="00404A07" w:rsidRPr="00085BA4">
        <w:rPr>
          <w:b/>
          <w:color w:val="0000FF"/>
          <w:sz w:val="24"/>
          <w:szCs w:val="24"/>
          <w:highlight w:val="yellow"/>
          <w:lang w:val="en-US"/>
        </w:rPr>
        <w:t xml:space="preserve"> </w:t>
      </w:r>
      <w:r w:rsidRPr="00085BA4">
        <w:rPr>
          <w:b/>
          <w:color w:val="0000FF"/>
          <w:sz w:val="24"/>
          <w:szCs w:val="24"/>
          <w:highlight w:val="yellow"/>
          <w:lang w:val="en-US"/>
        </w:rPr>
        <w:t xml:space="preserve">with some string slicing so here use the </w:t>
      </w:r>
      <w:proofErr w:type="spellStart"/>
      <w:r w:rsidRPr="00085BA4">
        <w:rPr>
          <w:b/>
          <w:color w:val="0000FF"/>
          <w:sz w:val="24"/>
          <w:szCs w:val="24"/>
          <w:highlight w:val="yellow"/>
          <w:lang w:val="en-US"/>
        </w:rPr>
        <w:t>student_name</w:t>
      </w:r>
      <w:proofErr w:type="spellEnd"/>
      <w:r w:rsidRPr="00085BA4">
        <w:rPr>
          <w:b/>
          <w:color w:val="0000FF"/>
          <w:sz w:val="24"/>
          <w:szCs w:val="24"/>
          <w:highlight w:val="yellow"/>
          <w:lang w:val="en-US"/>
        </w:rPr>
        <w:t xml:space="preserve"> we slice it.</w:t>
      </w:r>
      <w:r w:rsidR="00404A07" w:rsidRPr="00085BA4">
        <w:rPr>
          <w:b/>
          <w:color w:val="0000FF"/>
          <w:sz w:val="24"/>
          <w:szCs w:val="24"/>
          <w:highlight w:val="yellow"/>
          <w:lang w:val="en-US"/>
        </w:rPr>
        <w:t xml:space="preserve"> </w:t>
      </w:r>
      <w:r w:rsidRPr="00085BA4">
        <w:rPr>
          <w:b/>
          <w:color w:val="0000FF"/>
          <w:sz w:val="24"/>
          <w:szCs w:val="24"/>
          <w:highlight w:val="yellow"/>
          <w:lang w:val="en-US"/>
        </w:rPr>
        <w:t>It's the default so it starts at index zero and</w:t>
      </w:r>
      <w:r w:rsidR="00404A07" w:rsidRPr="00085BA4">
        <w:rPr>
          <w:b/>
          <w:color w:val="0000FF"/>
          <w:sz w:val="24"/>
          <w:szCs w:val="24"/>
          <w:highlight w:val="yellow"/>
          <w:lang w:val="en-US"/>
        </w:rPr>
        <w:t xml:space="preserve"> </w:t>
      </w:r>
      <w:r w:rsidRPr="00085BA4">
        <w:rPr>
          <w:b/>
          <w:color w:val="0000FF"/>
          <w:sz w:val="24"/>
          <w:szCs w:val="24"/>
          <w:highlight w:val="yellow"/>
          <w:lang w:val="en-US"/>
        </w:rPr>
        <w:t>it will stop at index 3.</w:t>
      </w:r>
      <w:r w:rsidR="00404A07" w:rsidRPr="00085BA4">
        <w:rPr>
          <w:color w:val="0000FF"/>
          <w:sz w:val="24"/>
          <w:szCs w:val="24"/>
          <w:lang w:val="en-US"/>
        </w:rPr>
        <w:t xml:space="preserve"> </w:t>
      </w:r>
      <w:r w:rsidRPr="00470B41">
        <w:rPr>
          <w:sz w:val="24"/>
          <w:szCs w:val="24"/>
          <w:lang w:val="en-US"/>
        </w:rPr>
        <w:t>So it will go to, up to the third character and include index two,</w:t>
      </w:r>
      <w:r w:rsidR="00404A07">
        <w:rPr>
          <w:sz w:val="24"/>
          <w:szCs w:val="24"/>
          <w:lang w:val="en-US"/>
        </w:rPr>
        <w:t xml:space="preserve"> </w:t>
      </w:r>
      <w:r w:rsidRPr="00470B41">
        <w:rPr>
          <w:sz w:val="24"/>
          <w:szCs w:val="24"/>
          <w:lang w:val="en-US"/>
        </w:rPr>
        <w:t>so that should spell "Skye".</w:t>
      </w:r>
      <w:r w:rsidR="00404A07">
        <w:rPr>
          <w:sz w:val="24"/>
          <w:szCs w:val="24"/>
          <w:lang w:val="en-US"/>
        </w:rPr>
        <w:t xml:space="preserve"> </w:t>
      </w:r>
      <w:r w:rsidRPr="00470B41">
        <w:rPr>
          <w:sz w:val="24"/>
          <w:szCs w:val="24"/>
          <w:lang w:val="en-US"/>
        </w:rPr>
        <w:t>Let's run that.</w:t>
      </w:r>
      <w:r w:rsidR="00404A07">
        <w:rPr>
          <w:sz w:val="24"/>
          <w:szCs w:val="24"/>
          <w:lang w:val="en-US"/>
        </w:rPr>
        <w:t xml:space="preserve"> </w:t>
      </w:r>
      <w:r w:rsidRPr="00470B41">
        <w:rPr>
          <w:sz w:val="24"/>
          <w:szCs w:val="24"/>
          <w:lang w:val="en-US"/>
        </w:rPr>
        <w:t>So we see how that works.</w:t>
      </w:r>
      <w:r w:rsidR="00404A07">
        <w:rPr>
          <w:sz w:val="24"/>
          <w:szCs w:val="24"/>
          <w:lang w:val="en-US"/>
        </w:rPr>
        <w:t xml:space="preserve"> </w:t>
      </w:r>
    </w:p>
    <w:p w14:paraId="6D35DDB9" w14:textId="53F8174B" w:rsidR="00A51BD8" w:rsidRDefault="00085BA4" w:rsidP="00050E84">
      <w:pPr>
        <w:jc w:val="both"/>
        <w:rPr>
          <w:sz w:val="24"/>
          <w:szCs w:val="24"/>
          <w:lang w:val="en-US"/>
        </w:rPr>
      </w:pPr>
      <w:r>
        <w:rPr>
          <w:noProof/>
          <w:sz w:val="24"/>
          <w:szCs w:val="24"/>
          <w:lang w:val="en-US"/>
        </w:rPr>
        <w:drawing>
          <wp:inline distT="0" distB="0" distL="0" distR="0" wp14:anchorId="38A7E585" wp14:editId="3A0E5C4F">
            <wp:extent cx="5398770" cy="2576195"/>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398770" cy="2576195"/>
                    </a:xfrm>
                    <a:prstGeom prst="rect">
                      <a:avLst/>
                    </a:prstGeom>
                    <a:noFill/>
                    <a:ln>
                      <a:noFill/>
                    </a:ln>
                  </pic:spPr>
                </pic:pic>
              </a:graphicData>
            </a:graphic>
          </wp:inline>
        </w:drawing>
      </w:r>
    </w:p>
    <w:p w14:paraId="69FEE938" w14:textId="77777777" w:rsidR="00085BA4" w:rsidRDefault="00470B41" w:rsidP="00050E84">
      <w:pPr>
        <w:jc w:val="both"/>
        <w:rPr>
          <w:sz w:val="24"/>
          <w:szCs w:val="24"/>
          <w:lang w:val="en-US"/>
        </w:rPr>
      </w:pPr>
      <w:r w:rsidRPr="00085BA4">
        <w:rPr>
          <w:b/>
          <w:color w:val="0000FF"/>
          <w:sz w:val="24"/>
          <w:szCs w:val="24"/>
          <w:lang w:val="en-US"/>
        </w:rPr>
        <w:t>And then in the second code cell, we have here the same student name, but</w:t>
      </w:r>
      <w:r w:rsidR="00404A07" w:rsidRPr="00085BA4">
        <w:rPr>
          <w:b/>
          <w:color w:val="0000FF"/>
          <w:sz w:val="24"/>
          <w:szCs w:val="24"/>
          <w:lang w:val="en-US"/>
        </w:rPr>
        <w:t xml:space="preserve"> </w:t>
      </w:r>
      <w:r w:rsidRPr="00085BA4">
        <w:rPr>
          <w:b/>
          <w:color w:val="0000FF"/>
          <w:sz w:val="24"/>
          <w:szCs w:val="24"/>
          <w:lang w:val="en-US"/>
        </w:rPr>
        <w:t xml:space="preserve">I'm using a slice that has a </w:t>
      </w:r>
      <w:r w:rsidRPr="00085BA4">
        <w:rPr>
          <w:b/>
          <w:color w:val="0000FF"/>
          <w:sz w:val="24"/>
          <w:szCs w:val="24"/>
          <w:highlight w:val="yellow"/>
          <w:lang w:val="en-US"/>
        </w:rPr>
        <w:t>negative step</w:t>
      </w:r>
      <w:r w:rsidRPr="00085BA4">
        <w:rPr>
          <w:b/>
          <w:color w:val="0000FF"/>
          <w:sz w:val="24"/>
          <w:szCs w:val="24"/>
          <w:lang w:val="en-US"/>
        </w:rPr>
        <w:t>.</w:t>
      </w:r>
      <w:r w:rsidR="00404A07" w:rsidRPr="00085BA4">
        <w:rPr>
          <w:color w:val="0000FF"/>
          <w:sz w:val="24"/>
          <w:szCs w:val="24"/>
          <w:lang w:val="en-US"/>
        </w:rPr>
        <w:t xml:space="preserve"> </w:t>
      </w:r>
      <w:r w:rsidRPr="00085BA4">
        <w:rPr>
          <w:b/>
          <w:color w:val="0000FF"/>
          <w:sz w:val="24"/>
          <w:szCs w:val="24"/>
          <w:highlight w:val="yellow"/>
          <w:lang w:val="en-US"/>
        </w:rPr>
        <w:t xml:space="preserve">So that's </w:t>
      </w:r>
      <w:proofErr w:type="spellStart"/>
      <w:r w:rsidRPr="00085BA4">
        <w:rPr>
          <w:b/>
          <w:color w:val="0000FF"/>
          <w:sz w:val="24"/>
          <w:szCs w:val="24"/>
          <w:highlight w:val="yellow"/>
          <w:lang w:val="en-US"/>
        </w:rPr>
        <w:t>gonna</w:t>
      </w:r>
      <w:proofErr w:type="spellEnd"/>
      <w:r w:rsidRPr="00085BA4">
        <w:rPr>
          <w:b/>
          <w:color w:val="0000FF"/>
          <w:sz w:val="24"/>
          <w:szCs w:val="24"/>
          <w:highlight w:val="yellow"/>
          <w:lang w:val="en-US"/>
        </w:rPr>
        <w:t xml:space="preserve"> print my name in reverse.</w:t>
      </w:r>
      <w:r w:rsidR="00404A07" w:rsidRPr="00085BA4">
        <w:rPr>
          <w:color w:val="0000FF"/>
          <w:sz w:val="24"/>
          <w:szCs w:val="24"/>
          <w:lang w:val="en-US"/>
        </w:rPr>
        <w:t xml:space="preserve"> </w:t>
      </w:r>
      <w:r w:rsidRPr="00470B41">
        <w:rPr>
          <w:sz w:val="24"/>
          <w:szCs w:val="24"/>
          <w:lang w:val="en-US"/>
        </w:rPr>
        <w:t>So we can see that it's spelled at e, y, k, S.</w:t>
      </w:r>
      <w:r w:rsidR="00404A07">
        <w:rPr>
          <w:sz w:val="24"/>
          <w:szCs w:val="24"/>
          <w:lang w:val="en-US"/>
        </w:rPr>
        <w:t xml:space="preserve"> </w:t>
      </w:r>
    </w:p>
    <w:p w14:paraId="5EBE4A7D" w14:textId="38824E8E" w:rsidR="00085BA4" w:rsidRDefault="00085BA4" w:rsidP="00050E84">
      <w:pPr>
        <w:jc w:val="both"/>
        <w:rPr>
          <w:sz w:val="24"/>
          <w:szCs w:val="24"/>
          <w:lang w:val="en-US"/>
        </w:rPr>
      </w:pPr>
      <w:r>
        <w:rPr>
          <w:noProof/>
          <w:sz w:val="24"/>
          <w:szCs w:val="24"/>
          <w:lang w:val="en-US"/>
        </w:rPr>
        <w:drawing>
          <wp:inline distT="0" distB="0" distL="0" distR="0" wp14:anchorId="6E006949" wp14:editId="33CF732D">
            <wp:extent cx="5351145" cy="2433320"/>
            <wp:effectExtent l="0" t="0" r="1905" b="508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351145" cy="2433320"/>
                    </a:xfrm>
                    <a:prstGeom prst="rect">
                      <a:avLst/>
                    </a:prstGeom>
                    <a:noFill/>
                    <a:ln>
                      <a:noFill/>
                    </a:ln>
                  </pic:spPr>
                </pic:pic>
              </a:graphicData>
            </a:graphic>
          </wp:inline>
        </w:drawing>
      </w:r>
    </w:p>
    <w:p w14:paraId="67BB6B92" w14:textId="7345FB15" w:rsidR="007B6311" w:rsidRDefault="00470B41" w:rsidP="00050E84">
      <w:pPr>
        <w:jc w:val="both"/>
        <w:rPr>
          <w:sz w:val="24"/>
          <w:szCs w:val="24"/>
          <w:lang w:val="en-US"/>
        </w:rPr>
      </w:pPr>
      <w:r w:rsidRPr="00470B41">
        <w:rPr>
          <w:sz w:val="24"/>
          <w:szCs w:val="24"/>
          <w:lang w:val="en-US"/>
        </w:rPr>
        <w:t>And so we can use combinations of slicing with our for/in Iteration.</w:t>
      </w:r>
      <w:r w:rsidR="00404A07">
        <w:rPr>
          <w:sz w:val="24"/>
          <w:szCs w:val="24"/>
          <w:lang w:val="en-US"/>
        </w:rPr>
        <w:t xml:space="preserve"> </w:t>
      </w:r>
    </w:p>
    <w:p w14:paraId="45929144" w14:textId="5827406B" w:rsidR="007B6311" w:rsidRDefault="007B6311" w:rsidP="00050E84">
      <w:pPr>
        <w:jc w:val="both"/>
        <w:rPr>
          <w:sz w:val="24"/>
          <w:szCs w:val="24"/>
          <w:lang w:val="en-US"/>
        </w:rPr>
      </w:pPr>
    </w:p>
    <w:p w14:paraId="74DF21E2" w14:textId="2F23D337" w:rsidR="00470B41" w:rsidRDefault="00470B41" w:rsidP="00050E84">
      <w:pPr>
        <w:jc w:val="both"/>
        <w:rPr>
          <w:sz w:val="24"/>
          <w:szCs w:val="24"/>
          <w:lang w:val="en-US"/>
        </w:rPr>
      </w:pPr>
    </w:p>
    <w:p w14:paraId="32007513" w14:textId="77777777" w:rsidR="00470B41" w:rsidRPr="00470B41" w:rsidRDefault="00470B41" w:rsidP="00470B41">
      <w:pPr>
        <w:pStyle w:val="Ttulo1"/>
        <w:shd w:val="clear" w:color="auto" w:fill="FFFFFF"/>
        <w:spacing w:before="0" w:beforeAutospacing="0" w:after="340" w:afterAutospacing="0" w:line="336" w:lineRule="atLeast"/>
        <w:jc w:val="both"/>
        <w:rPr>
          <w:rFonts w:ascii="Helvetica" w:hAnsi="Helvetica" w:cs="Helvetica"/>
          <w:bCs w:val="0"/>
          <w:color w:val="FF0000"/>
          <w:sz w:val="36"/>
          <w:szCs w:val="36"/>
          <w:lang w:val="en-US"/>
        </w:rPr>
      </w:pPr>
      <w:r w:rsidRPr="00470B41">
        <w:rPr>
          <w:rFonts w:ascii="Helvetica" w:hAnsi="Helvetica" w:cs="Helvetica"/>
          <w:bCs w:val="0"/>
          <w:color w:val="FF0000"/>
          <w:sz w:val="36"/>
          <w:szCs w:val="36"/>
          <w:highlight w:val="yellow"/>
          <w:lang w:val="en-US"/>
        </w:rPr>
        <w:lastRenderedPageBreak/>
        <w:t>Concept</w:t>
      </w:r>
    </w:p>
    <w:p w14:paraId="569832FE" w14:textId="77777777" w:rsidR="00470B41" w:rsidRPr="00470B41" w:rsidRDefault="00470B41" w:rsidP="00470B41">
      <w:pPr>
        <w:pStyle w:val="Ttulo2"/>
        <w:shd w:val="clear" w:color="auto" w:fill="FFFFFF"/>
        <w:spacing w:before="0" w:beforeAutospacing="0" w:after="225" w:afterAutospacing="0" w:line="288" w:lineRule="atLeast"/>
        <w:jc w:val="both"/>
        <w:rPr>
          <w:rFonts w:ascii="Helvetica" w:hAnsi="Helvetica" w:cs="Helvetica"/>
          <w:b w:val="0"/>
          <w:bCs w:val="0"/>
          <w:color w:val="646464"/>
          <w:spacing w:val="15"/>
          <w:sz w:val="24"/>
          <w:szCs w:val="24"/>
          <w:lang w:val="en-US"/>
        </w:rPr>
      </w:pPr>
      <w:r w:rsidRPr="00470B41">
        <w:rPr>
          <w:rFonts w:ascii="Helvetica" w:hAnsi="Helvetica" w:cs="Helvetica"/>
          <w:b w:val="0"/>
          <w:bCs w:val="0"/>
          <w:color w:val="646464"/>
          <w:spacing w:val="15"/>
          <w:sz w:val="24"/>
          <w:szCs w:val="24"/>
          <w:lang w:val="en-US"/>
        </w:rPr>
        <w:t>Iterate sub-strings</w:t>
      </w:r>
    </w:p>
    <w:p w14:paraId="27E912FE" w14:textId="77777777" w:rsidR="00470B41" w:rsidRPr="00470B41" w:rsidRDefault="00470B41" w:rsidP="00470B41">
      <w:pPr>
        <w:pStyle w:val="Ttulo3"/>
        <w:shd w:val="clear" w:color="auto" w:fill="FFFFFF"/>
        <w:spacing w:before="0" w:after="150" w:line="336" w:lineRule="atLeast"/>
        <w:jc w:val="both"/>
        <w:rPr>
          <w:rFonts w:ascii="Helvetica" w:hAnsi="Helvetica" w:cs="Helvetica"/>
          <w:b/>
          <w:bCs/>
          <w:color w:val="313131"/>
          <w:lang w:val="en-US"/>
        </w:rPr>
      </w:pPr>
      <w:r w:rsidRPr="00470B41">
        <w:rPr>
          <w:rFonts w:ascii="Helvetica" w:hAnsi="Helvetica" w:cs="Helvetica"/>
          <w:color w:val="313131"/>
          <w:lang w:val="en-US"/>
        </w:rPr>
        <w:t>Combine String slicing and iteration</w:t>
      </w:r>
    </w:p>
    <w:p w14:paraId="338A5026" w14:textId="77777777" w:rsidR="00470B41" w:rsidRPr="00470B41" w:rsidRDefault="00470B41" w:rsidP="00470B41">
      <w:pPr>
        <w:pStyle w:val="HTMLconformatoprevio"/>
        <w:shd w:val="clear" w:color="auto" w:fill="FFFFFF"/>
        <w:spacing w:before="240" w:after="240" w:line="336" w:lineRule="atLeast"/>
        <w:jc w:val="both"/>
        <w:rPr>
          <w:rStyle w:val="CdigoHTML"/>
          <w:color w:val="313131"/>
          <w:sz w:val="24"/>
          <w:szCs w:val="24"/>
          <w:lang w:val="en-US"/>
        </w:rPr>
      </w:pPr>
      <w:proofErr w:type="spellStart"/>
      <w:r w:rsidRPr="00470B41">
        <w:rPr>
          <w:rStyle w:val="CdigoHTML"/>
          <w:color w:val="313131"/>
          <w:sz w:val="24"/>
          <w:szCs w:val="24"/>
          <w:lang w:val="en-US"/>
        </w:rPr>
        <w:t>student_name</w:t>
      </w:r>
      <w:proofErr w:type="spellEnd"/>
      <w:r w:rsidRPr="00470B41">
        <w:rPr>
          <w:rStyle w:val="CdigoHTML"/>
          <w:color w:val="313131"/>
          <w:sz w:val="24"/>
          <w:szCs w:val="24"/>
          <w:lang w:val="en-US"/>
        </w:rPr>
        <w:t xml:space="preserve"> = "Skye"</w:t>
      </w:r>
    </w:p>
    <w:p w14:paraId="5C318C48" w14:textId="77777777" w:rsidR="00470B41" w:rsidRPr="00470B41" w:rsidRDefault="00470B41" w:rsidP="00470B41">
      <w:pPr>
        <w:pStyle w:val="HTMLconformatoprevio"/>
        <w:shd w:val="clear" w:color="auto" w:fill="FFFFFF"/>
        <w:spacing w:before="240" w:after="240" w:line="336" w:lineRule="atLeast"/>
        <w:jc w:val="both"/>
        <w:rPr>
          <w:rStyle w:val="CdigoHTML"/>
          <w:color w:val="313131"/>
          <w:sz w:val="24"/>
          <w:szCs w:val="24"/>
          <w:lang w:val="en-US"/>
        </w:rPr>
      </w:pPr>
      <w:r w:rsidRPr="00470B41">
        <w:rPr>
          <w:rStyle w:val="CdigoHTML"/>
          <w:color w:val="313131"/>
          <w:sz w:val="24"/>
          <w:szCs w:val="24"/>
          <w:lang w:val="en-US"/>
        </w:rPr>
        <w:t xml:space="preserve">for letter in </w:t>
      </w:r>
      <w:proofErr w:type="spellStart"/>
      <w:r w:rsidRPr="00470B41">
        <w:rPr>
          <w:rStyle w:val="CdigoHTML"/>
          <w:color w:val="313131"/>
          <w:sz w:val="24"/>
          <w:szCs w:val="24"/>
          <w:lang w:val="en-US"/>
        </w:rPr>
        <w:t>student_name</w:t>
      </w:r>
      <w:proofErr w:type="spellEnd"/>
      <w:r w:rsidRPr="00470B41">
        <w:rPr>
          <w:rStyle w:val="CdigoHTML"/>
          <w:color w:val="313131"/>
          <w:sz w:val="24"/>
          <w:szCs w:val="24"/>
          <w:lang w:val="en-US"/>
        </w:rPr>
        <w:t>[:3]:</w:t>
      </w:r>
    </w:p>
    <w:p w14:paraId="73DF951F" w14:textId="77777777" w:rsidR="00470B41" w:rsidRPr="00470B41" w:rsidRDefault="00470B41" w:rsidP="00470B41">
      <w:pPr>
        <w:pStyle w:val="HTMLconformatoprevio"/>
        <w:shd w:val="clear" w:color="auto" w:fill="FFFFFF"/>
        <w:spacing w:before="240" w:after="240" w:line="336" w:lineRule="atLeast"/>
        <w:jc w:val="both"/>
        <w:rPr>
          <w:rStyle w:val="CdigoHTML"/>
          <w:color w:val="313131"/>
          <w:sz w:val="24"/>
          <w:szCs w:val="24"/>
          <w:lang w:val="en-US"/>
        </w:rPr>
      </w:pPr>
      <w:r w:rsidRPr="00470B41">
        <w:rPr>
          <w:rStyle w:val="CdigoHTML"/>
          <w:color w:val="313131"/>
          <w:sz w:val="24"/>
          <w:szCs w:val="24"/>
          <w:lang w:val="en-US"/>
        </w:rPr>
        <w:t xml:space="preserve">    print(letter)</w:t>
      </w:r>
    </w:p>
    <w:p w14:paraId="6368C6D6" w14:textId="77777777" w:rsidR="00470B41" w:rsidRPr="00470B41" w:rsidRDefault="00470B41" w:rsidP="00470B41">
      <w:pPr>
        <w:pStyle w:val="NormalWeb"/>
        <w:shd w:val="clear" w:color="auto" w:fill="FFFFFF"/>
        <w:spacing w:before="0" w:beforeAutospacing="0" w:after="340" w:afterAutospacing="0"/>
        <w:jc w:val="both"/>
        <w:rPr>
          <w:rFonts w:ascii="Helvetica" w:hAnsi="Helvetica" w:cs="Helvetica"/>
          <w:color w:val="313131"/>
          <w:lang w:val="en-US"/>
        </w:rPr>
      </w:pPr>
      <w:r w:rsidRPr="00470B41">
        <w:rPr>
          <w:rFonts w:ascii="Helvetica" w:hAnsi="Helvetica" w:cs="Helvetica"/>
          <w:color w:val="313131"/>
          <w:lang w:val="en-US"/>
        </w:rPr>
        <w:t>Iterate backwards using: </w:t>
      </w:r>
      <w:proofErr w:type="spellStart"/>
      <w:r w:rsidRPr="00470B41">
        <w:rPr>
          <w:rStyle w:val="CdigoHTML"/>
          <w:b/>
          <w:bCs/>
          <w:color w:val="313131"/>
          <w:sz w:val="24"/>
          <w:szCs w:val="24"/>
          <w:lang w:val="en-US"/>
        </w:rPr>
        <w:t>student_name</w:t>
      </w:r>
      <w:proofErr w:type="spellEnd"/>
      <w:r w:rsidRPr="00470B41">
        <w:rPr>
          <w:rStyle w:val="CdigoHTML"/>
          <w:b/>
          <w:bCs/>
          <w:color w:val="313131"/>
          <w:sz w:val="24"/>
          <w:szCs w:val="24"/>
          <w:lang w:val="en-US"/>
        </w:rPr>
        <w:t>[::-1]</w:t>
      </w:r>
    </w:p>
    <w:p w14:paraId="45A0F441" w14:textId="77777777" w:rsidR="00470B41" w:rsidRPr="00470B41" w:rsidRDefault="00470B41" w:rsidP="00470B41">
      <w:pPr>
        <w:pStyle w:val="Ttulo2"/>
        <w:shd w:val="clear" w:color="auto" w:fill="FFFFFF"/>
        <w:spacing w:before="600" w:beforeAutospacing="0" w:after="225" w:afterAutospacing="0" w:line="288" w:lineRule="atLeast"/>
        <w:jc w:val="both"/>
        <w:rPr>
          <w:rFonts w:ascii="Helvetica" w:hAnsi="Helvetica" w:cs="Helvetica"/>
          <w:b w:val="0"/>
          <w:bCs w:val="0"/>
          <w:color w:val="646464"/>
          <w:spacing w:val="15"/>
          <w:sz w:val="24"/>
          <w:szCs w:val="24"/>
          <w:lang w:val="en-US"/>
        </w:rPr>
      </w:pPr>
      <w:r w:rsidRPr="00470B41">
        <w:rPr>
          <w:rFonts w:ascii="Helvetica" w:hAnsi="Helvetica" w:cs="Helvetica"/>
          <w:b w:val="0"/>
          <w:bCs w:val="0"/>
          <w:color w:val="646464"/>
          <w:spacing w:val="15"/>
          <w:sz w:val="24"/>
          <w:szCs w:val="24"/>
          <w:lang w:val="en-US"/>
        </w:rPr>
        <w:t>Example</w:t>
      </w:r>
    </w:p>
    <w:p w14:paraId="4AC74CC3" w14:textId="77777777" w:rsidR="00470B41" w:rsidRPr="00470B41" w:rsidRDefault="00470B41" w:rsidP="00470B41">
      <w:pPr>
        <w:pStyle w:val="HTMLconformatoprevio"/>
        <w:shd w:val="clear" w:color="auto" w:fill="FFFFFF"/>
        <w:spacing w:before="240" w:after="240" w:line="336" w:lineRule="atLeast"/>
        <w:jc w:val="both"/>
        <w:rPr>
          <w:rStyle w:val="CdigoHTML"/>
          <w:color w:val="313131"/>
          <w:sz w:val="24"/>
          <w:szCs w:val="24"/>
          <w:lang w:val="en-US"/>
        </w:rPr>
      </w:pPr>
      <w:r w:rsidRPr="00470B41">
        <w:rPr>
          <w:rStyle w:val="CdigoHTML"/>
          <w:color w:val="313131"/>
          <w:sz w:val="24"/>
          <w:szCs w:val="24"/>
          <w:lang w:val="en-US"/>
        </w:rPr>
        <w:t># [ ] review and run example</w:t>
      </w:r>
    </w:p>
    <w:p w14:paraId="5AD8A4F0" w14:textId="77777777" w:rsidR="00470B41" w:rsidRPr="00470B41" w:rsidRDefault="00470B41" w:rsidP="00470B41">
      <w:pPr>
        <w:pStyle w:val="HTMLconformatoprevio"/>
        <w:shd w:val="clear" w:color="auto" w:fill="FFFFFF"/>
        <w:spacing w:before="240" w:after="240" w:line="336" w:lineRule="atLeast"/>
        <w:jc w:val="both"/>
        <w:rPr>
          <w:rStyle w:val="CdigoHTML"/>
          <w:color w:val="313131"/>
          <w:sz w:val="24"/>
          <w:szCs w:val="24"/>
          <w:lang w:val="en-US"/>
        </w:rPr>
      </w:pPr>
      <w:proofErr w:type="spellStart"/>
      <w:r w:rsidRPr="00470B41">
        <w:rPr>
          <w:rStyle w:val="CdigoHTML"/>
          <w:color w:val="313131"/>
          <w:sz w:val="24"/>
          <w:szCs w:val="24"/>
          <w:lang w:val="en-US"/>
        </w:rPr>
        <w:t>student_name</w:t>
      </w:r>
      <w:proofErr w:type="spellEnd"/>
      <w:r w:rsidRPr="00470B41">
        <w:rPr>
          <w:rStyle w:val="CdigoHTML"/>
          <w:color w:val="313131"/>
          <w:sz w:val="24"/>
          <w:szCs w:val="24"/>
          <w:lang w:val="en-US"/>
        </w:rPr>
        <w:t xml:space="preserve"> = "Skye"</w:t>
      </w:r>
    </w:p>
    <w:p w14:paraId="443C6BB2" w14:textId="77777777" w:rsidR="00470B41" w:rsidRPr="00470B41" w:rsidRDefault="00470B41" w:rsidP="00470B41">
      <w:pPr>
        <w:pStyle w:val="HTMLconformatoprevio"/>
        <w:shd w:val="clear" w:color="auto" w:fill="FFFFFF"/>
        <w:spacing w:before="240" w:after="240" w:line="336" w:lineRule="atLeast"/>
        <w:jc w:val="both"/>
        <w:rPr>
          <w:rStyle w:val="CdigoHTML"/>
          <w:color w:val="313131"/>
          <w:sz w:val="24"/>
          <w:szCs w:val="24"/>
          <w:lang w:val="en-US"/>
        </w:rPr>
      </w:pPr>
    </w:p>
    <w:p w14:paraId="5CFC63B4" w14:textId="77777777" w:rsidR="00470B41" w:rsidRPr="00470B41" w:rsidRDefault="00470B41" w:rsidP="00470B41">
      <w:pPr>
        <w:pStyle w:val="HTMLconformatoprevio"/>
        <w:shd w:val="clear" w:color="auto" w:fill="FFFFFF"/>
        <w:spacing w:before="240" w:after="240" w:line="336" w:lineRule="atLeast"/>
        <w:jc w:val="both"/>
        <w:rPr>
          <w:rStyle w:val="CdigoHTML"/>
          <w:color w:val="313131"/>
          <w:sz w:val="24"/>
          <w:szCs w:val="24"/>
          <w:lang w:val="en-US"/>
        </w:rPr>
      </w:pPr>
      <w:r w:rsidRPr="00470B41">
        <w:rPr>
          <w:rStyle w:val="CdigoHTML"/>
          <w:color w:val="313131"/>
          <w:sz w:val="24"/>
          <w:szCs w:val="24"/>
          <w:lang w:val="en-US"/>
        </w:rPr>
        <w:t xml:space="preserve">for letter in </w:t>
      </w:r>
      <w:proofErr w:type="spellStart"/>
      <w:r w:rsidRPr="00470B41">
        <w:rPr>
          <w:rStyle w:val="CdigoHTML"/>
          <w:color w:val="313131"/>
          <w:sz w:val="24"/>
          <w:szCs w:val="24"/>
          <w:lang w:val="en-US"/>
        </w:rPr>
        <w:t>student_name</w:t>
      </w:r>
      <w:proofErr w:type="spellEnd"/>
      <w:r w:rsidRPr="00470B41">
        <w:rPr>
          <w:rStyle w:val="CdigoHTML"/>
          <w:color w:val="313131"/>
          <w:sz w:val="24"/>
          <w:szCs w:val="24"/>
          <w:lang w:val="en-US"/>
        </w:rPr>
        <w:t>[:3]:</w:t>
      </w:r>
    </w:p>
    <w:p w14:paraId="5989DAA3" w14:textId="77777777" w:rsidR="00470B41" w:rsidRPr="00470B41" w:rsidRDefault="00470B41" w:rsidP="00470B41">
      <w:pPr>
        <w:pStyle w:val="HTMLconformatoprevio"/>
        <w:shd w:val="clear" w:color="auto" w:fill="FFFFFF"/>
        <w:spacing w:before="240" w:after="240" w:line="336" w:lineRule="atLeast"/>
        <w:jc w:val="both"/>
        <w:rPr>
          <w:rStyle w:val="CdigoHTML"/>
          <w:color w:val="313131"/>
          <w:sz w:val="24"/>
          <w:szCs w:val="24"/>
          <w:lang w:val="en-US"/>
        </w:rPr>
      </w:pPr>
      <w:r w:rsidRPr="00470B41">
        <w:rPr>
          <w:rStyle w:val="CdigoHTML"/>
          <w:color w:val="313131"/>
          <w:sz w:val="24"/>
          <w:szCs w:val="24"/>
          <w:lang w:val="en-US"/>
        </w:rPr>
        <w:t xml:space="preserve">    print(letter)</w:t>
      </w:r>
    </w:p>
    <w:p w14:paraId="18958EC9" w14:textId="77777777" w:rsidR="00470B41" w:rsidRPr="00470B41" w:rsidRDefault="00470B41" w:rsidP="00470B41">
      <w:pPr>
        <w:pStyle w:val="HTMLconformatoprevio"/>
        <w:shd w:val="clear" w:color="auto" w:fill="FFFFFF"/>
        <w:spacing w:before="240" w:after="240" w:line="336" w:lineRule="atLeast"/>
        <w:jc w:val="both"/>
        <w:rPr>
          <w:rStyle w:val="CdigoHTML"/>
          <w:color w:val="313131"/>
          <w:sz w:val="24"/>
          <w:szCs w:val="24"/>
          <w:lang w:val="en-US"/>
        </w:rPr>
      </w:pPr>
      <w:r w:rsidRPr="00470B41">
        <w:rPr>
          <w:rStyle w:val="CdigoHTML"/>
          <w:color w:val="313131"/>
          <w:sz w:val="24"/>
          <w:szCs w:val="24"/>
          <w:lang w:val="en-US"/>
        </w:rPr>
        <w:t># Iterate BACKWARDS</w:t>
      </w:r>
    </w:p>
    <w:p w14:paraId="3C937A41" w14:textId="77777777" w:rsidR="00470B41" w:rsidRPr="00470B41" w:rsidRDefault="00470B41" w:rsidP="00470B41">
      <w:pPr>
        <w:pStyle w:val="HTMLconformatoprevio"/>
        <w:shd w:val="clear" w:color="auto" w:fill="FFFFFF"/>
        <w:spacing w:before="240" w:after="240" w:line="336" w:lineRule="atLeast"/>
        <w:jc w:val="both"/>
        <w:rPr>
          <w:rStyle w:val="CdigoHTML"/>
          <w:color w:val="313131"/>
          <w:sz w:val="24"/>
          <w:szCs w:val="24"/>
          <w:lang w:val="en-US"/>
        </w:rPr>
      </w:pPr>
      <w:r w:rsidRPr="00470B41">
        <w:rPr>
          <w:rStyle w:val="CdigoHTML"/>
          <w:color w:val="313131"/>
          <w:sz w:val="24"/>
          <w:szCs w:val="24"/>
          <w:lang w:val="en-US"/>
        </w:rPr>
        <w:t># [ ] review and run example</w:t>
      </w:r>
    </w:p>
    <w:p w14:paraId="00C5E32A" w14:textId="77777777" w:rsidR="00470B41" w:rsidRPr="00470B41" w:rsidRDefault="00470B41" w:rsidP="00470B41">
      <w:pPr>
        <w:pStyle w:val="HTMLconformatoprevio"/>
        <w:shd w:val="clear" w:color="auto" w:fill="FFFFFF"/>
        <w:spacing w:before="240" w:after="240" w:line="336" w:lineRule="atLeast"/>
        <w:jc w:val="both"/>
        <w:rPr>
          <w:rStyle w:val="CdigoHTML"/>
          <w:color w:val="313131"/>
          <w:sz w:val="24"/>
          <w:szCs w:val="24"/>
          <w:lang w:val="en-US"/>
        </w:rPr>
      </w:pPr>
      <w:proofErr w:type="spellStart"/>
      <w:r w:rsidRPr="00470B41">
        <w:rPr>
          <w:rStyle w:val="CdigoHTML"/>
          <w:color w:val="313131"/>
          <w:sz w:val="24"/>
          <w:szCs w:val="24"/>
          <w:lang w:val="en-US"/>
        </w:rPr>
        <w:t>student_name</w:t>
      </w:r>
      <w:proofErr w:type="spellEnd"/>
      <w:r w:rsidRPr="00470B41">
        <w:rPr>
          <w:rStyle w:val="CdigoHTML"/>
          <w:color w:val="313131"/>
          <w:sz w:val="24"/>
          <w:szCs w:val="24"/>
          <w:lang w:val="en-US"/>
        </w:rPr>
        <w:t xml:space="preserve"> = "Skye"</w:t>
      </w:r>
    </w:p>
    <w:p w14:paraId="42A863AD" w14:textId="77777777" w:rsidR="00470B41" w:rsidRPr="00470B41" w:rsidRDefault="00470B41" w:rsidP="00470B41">
      <w:pPr>
        <w:pStyle w:val="HTMLconformatoprevio"/>
        <w:shd w:val="clear" w:color="auto" w:fill="FFFFFF"/>
        <w:spacing w:before="240" w:after="240" w:line="336" w:lineRule="atLeast"/>
        <w:jc w:val="both"/>
        <w:rPr>
          <w:rStyle w:val="CdigoHTML"/>
          <w:color w:val="313131"/>
          <w:sz w:val="24"/>
          <w:szCs w:val="24"/>
          <w:lang w:val="en-US"/>
        </w:rPr>
      </w:pPr>
    </w:p>
    <w:p w14:paraId="5104BE23" w14:textId="77777777" w:rsidR="00470B41" w:rsidRPr="00470B41" w:rsidRDefault="00470B41" w:rsidP="00470B41">
      <w:pPr>
        <w:pStyle w:val="HTMLconformatoprevio"/>
        <w:shd w:val="clear" w:color="auto" w:fill="FFFFFF"/>
        <w:spacing w:before="240" w:after="240" w:line="336" w:lineRule="atLeast"/>
        <w:jc w:val="both"/>
        <w:rPr>
          <w:rStyle w:val="CdigoHTML"/>
          <w:color w:val="313131"/>
          <w:sz w:val="24"/>
          <w:szCs w:val="24"/>
          <w:lang w:val="en-US"/>
        </w:rPr>
      </w:pPr>
      <w:r w:rsidRPr="00470B41">
        <w:rPr>
          <w:rStyle w:val="CdigoHTML"/>
          <w:color w:val="313131"/>
          <w:sz w:val="24"/>
          <w:szCs w:val="24"/>
          <w:lang w:val="en-US"/>
        </w:rPr>
        <w:t># start at "y" (</w:t>
      </w:r>
      <w:proofErr w:type="spellStart"/>
      <w:r w:rsidRPr="00470B41">
        <w:rPr>
          <w:rStyle w:val="CdigoHTML"/>
          <w:color w:val="313131"/>
          <w:sz w:val="24"/>
          <w:szCs w:val="24"/>
          <w:lang w:val="en-US"/>
        </w:rPr>
        <w:t>student_name</w:t>
      </w:r>
      <w:proofErr w:type="spellEnd"/>
      <w:r w:rsidRPr="00470B41">
        <w:rPr>
          <w:rStyle w:val="CdigoHTML"/>
          <w:color w:val="313131"/>
          <w:sz w:val="24"/>
          <w:szCs w:val="24"/>
          <w:lang w:val="en-US"/>
        </w:rPr>
        <w:t>[2]), iterate backwards</w:t>
      </w:r>
    </w:p>
    <w:p w14:paraId="3DFF254C" w14:textId="77777777" w:rsidR="00470B41" w:rsidRPr="00470B41" w:rsidRDefault="00470B41" w:rsidP="00470B41">
      <w:pPr>
        <w:pStyle w:val="HTMLconformatoprevio"/>
        <w:shd w:val="clear" w:color="auto" w:fill="FFFFFF"/>
        <w:spacing w:before="240" w:after="240" w:line="336" w:lineRule="atLeast"/>
        <w:jc w:val="both"/>
        <w:rPr>
          <w:rStyle w:val="CdigoHTML"/>
          <w:color w:val="313131"/>
          <w:sz w:val="24"/>
          <w:szCs w:val="24"/>
          <w:lang w:val="en-US"/>
        </w:rPr>
      </w:pPr>
      <w:r w:rsidRPr="00470B41">
        <w:rPr>
          <w:rStyle w:val="CdigoHTML"/>
          <w:color w:val="313131"/>
          <w:sz w:val="24"/>
          <w:szCs w:val="24"/>
          <w:lang w:val="en-US"/>
        </w:rPr>
        <w:t xml:space="preserve">for letter in </w:t>
      </w:r>
      <w:proofErr w:type="spellStart"/>
      <w:r w:rsidRPr="00470B41">
        <w:rPr>
          <w:rStyle w:val="CdigoHTML"/>
          <w:color w:val="313131"/>
          <w:sz w:val="24"/>
          <w:szCs w:val="24"/>
          <w:lang w:val="en-US"/>
        </w:rPr>
        <w:t>student_name</w:t>
      </w:r>
      <w:proofErr w:type="spellEnd"/>
      <w:r w:rsidRPr="00470B41">
        <w:rPr>
          <w:rStyle w:val="CdigoHTML"/>
          <w:color w:val="313131"/>
          <w:sz w:val="24"/>
          <w:szCs w:val="24"/>
          <w:lang w:val="en-US"/>
        </w:rPr>
        <w:t>[2::-1]:</w:t>
      </w:r>
    </w:p>
    <w:p w14:paraId="0046B39F" w14:textId="77777777" w:rsidR="00470B41" w:rsidRPr="006C30DC" w:rsidRDefault="00470B41" w:rsidP="00470B41">
      <w:pPr>
        <w:pStyle w:val="HTMLconformatoprevio"/>
        <w:shd w:val="clear" w:color="auto" w:fill="FFFFFF"/>
        <w:spacing w:before="240" w:after="240" w:line="336" w:lineRule="atLeast"/>
        <w:jc w:val="both"/>
        <w:rPr>
          <w:rStyle w:val="CdigoHTML"/>
          <w:color w:val="313131"/>
          <w:sz w:val="24"/>
          <w:szCs w:val="24"/>
          <w:lang w:val="en-US"/>
        </w:rPr>
      </w:pPr>
      <w:r w:rsidRPr="00470B41">
        <w:rPr>
          <w:rStyle w:val="CdigoHTML"/>
          <w:color w:val="313131"/>
          <w:sz w:val="24"/>
          <w:szCs w:val="24"/>
          <w:lang w:val="en-US"/>
        </w:rPr>
        <w:t xml:space="preserve">    </w:t>
      </w:r>
      <w:r w:rsidRPr="006C30DC">
        <w:rPr>
          <w:rStyle w:val="CdigoHTML"/>
          <w:color w:val="313131"/>
          <w:sz w:val="24"/>
          <w:szCs w:val="24"/>
          <w:lang w:val="en-US"/>
        </w:rPr>
        <w:t>print(letter)</w:t>
      </w:r>
    </w:p>
    <w:p w14:paraId="33659A87" w14:textId="77777777" w:rsidR="00470B41" w:rsidRPr="006C30DC" w:rsidRDefault="00470B41" w:rsidP="00470B41">
      <w:pPr>
        <w:pStyle w:val="Ttulo2"/>
        <w:shd w:val="clear" w:color="auto" w:fill="FFFFFF"/>
        <w:spacing w:before="0" w:beforeAutospacing="0" w:after="225" w:afterAutospacing="0" w:line="288" w:lineRule="atLeast"/>
        <w:jc w:val="both"/>
        <w:rPr>
          <w:rFonts w:ascii="Helvetica" w:hAnsi="Helvetica" w:cs="Helvetica"/>
          <w:b w:val="0"/>
          <w:bCs w:val="0"/>
          <w:color w:val="646464"/>
          <w:spacing w:val="15"/>
          <w:sz w:val="24"/>
          <w:szCs w:val="24"/>
          <w:lang w:val="en-US"/>
        </w:rPr>
      </w:pPr>
      <w:r w:rsidRPr="006C30DC">
        <w:rPr>
          <w:rFonts w:ascii="Helvetica" w:hAnsi="Helvetica" w:cs="Helvetica"/>
          <w:b w:val="0"/>
          <w:bCs w:val="0"/>
          <w:color w:val="646464"/>
          <w:spacing w:val="15"/>
          <w:sz w:val="24"/>
          <w:szCs w:val="24"/>
          <w:lang w:val="en-US"/>
        </w:rPr>
        <w:t>Task 3</w:t>
      </w:r>
    </w:p>
    <w:p w14:paraId="5BE5F69F" w14:textId="77777777" w:rsidR="00470B41" w:rsidRPr="00470B41" w:rsidRDefault="00470B41" w:rsidP="00470B41">
      <w:pPr>
        <w:pStyle w:val="Ttulo3"/>
        <w:shd w:val="clear" w:color="auto" w:fill="FFFFFF"/>
        <w:spacing w:before="0" w:after="150" w:line="336" w:lineRule="atLeast"/>
        <w:jc w:val="both"/>
        <w:rPr>
          <w:rFonts w:ascii="Helvetica" w:hAnsi="Helvetica" w:cs="Helvetica"/>
          <w:b/>
          <w:bCs/>
          <w:color w:val="313131"/>
          <w:lang w:val="en-US"/>
        </w:rPr>
      </w:pPr>
      <w:r w:rsidRPr="00470B41">
        <w:rPr>
          <w:rFonts w:ascii="Helvetica" w:hAnsi="Helvetica" w:cs="Helvetica"/>
          <w:color w:val="313131"/>
          <w:lang w:val="en-US"/>
        </w:rPr>
        <w:t>String slicing and iteration</w:t>
      </w:r>
    </w:p>
    <w:p w14:paraId="2033283A" w14:textId="77777777" w:rsidR="00470B41" w:rsidRPr="00470B41" w:rsidRDefault="00470B41" w:rsidP="00470B41">
      <w:pPr>
        <w:pStyle w:val="HTMLconformatoprevio"/>
        <w:shd w:val="clear" w:color="auto" w:fill="FFFFFF"/>
        <w:spacing w:before="240" w:after="240" w:line="336" w:lineRule="atLeast"/>
        <w:jc w:val="both"/>
        <w:rPr>
          <w:rStyle w:val="CdigoHTML"/>
          <w:color w:val="313131"/>
          <w:sz w:val="24"/>
          <w:szCs w:val="24"/>
          <w:lang w:val="en-US"/>
        </w:rPr>
      </w:pPr>
      <w:r w:rsidRPr="00470B41">
        <w:rPr>
          <w:rStyle w:val="CdigoHTML"/>
          <w:color w:val="313131"/>
          <w:sz w:val="24"/>
          <w:szCs w:val="24"/>
          <w:lang w:val="en-US"/>
        </w:rPr>
        <w:t xml:space="preserve"># [ ] create &amp; print a variable, </w:t>
      </w:r>
      <w:proofErr w:type="spellStart"/>
      <w:r w:rsidRPr="00470B41">
        <w:rPr>
          <w:rStyle w:val="CdigoHTML"/>
          <w:color w:val="313131"/>
          <w:sz w:val="24"/>
          <w:szCs w:val="24"/>
          <w:lang w:val="en-US"/>
        </w:rPr>
        <w:t>other_word</w:t>
      </w:r>
      <w:proofErr w:type="spellEnd"/>
      <w:r w:rsidRPr="00470B41">
        <w:rPr>
          <w:rStyle w:val="CdigoHTML"/>
          <w:color w:val="313131"/>
          <w:sz w:val="24"/>
          <w:szCs w:val="24"/>
          <w:lang w:val="en-US"/>
        </w:rPr>
        <w:t xml:space="preserve">, made of every other letter in </w:t>
      </w:r>
      <w:proofErr w:type="spellStart"/>
      <w:r w:rsidRPr="00470B41">
        <w:rPr>
          <w:rStyle w:val="CdigoHTML"/>
          <w:color w:val="313131"/>
          <w:sz w:val="24"/>
          <w:szCs w:val="24"/>
          <w:lang w:val="en-US"/>
        </w:rPr>
        <w:t>long_word</w:t>
      </w:r>
      <w:proofErr w:type="spellEnd"/>
    </w:p>
    <w:p w14:paraId="659AF336" w14:textId="77777777" w:rsidR="00470B41" w:rsidRPr="00470B41" w:rsidRDefault="00470B41" w:rsidP="00470B41">
      <w:pPr>
        <w:pStyle w:val="HTMLconformatoprevio"/>
        <w:shd w:val="clear" w:color="auto" w:fill="FFFFFF"/>
        <w:spacing w:before="240" w:after="240" w:line="336" w:lineRule="atLeast"/>
        <w:jc w:val="both"/>
        <w:rPr>
          <w:rStyle w:val="CdigoHTML"/>
          <w:color w:val="313131"/>
          <w:sz w:val="24"/>
          <w:szCs w:val="24"/>
          <w:lang w:val="en-US"/>
        </w:rPr>
      </w:pPr>
      <w:proofErr w:type="spellStart"/>
      <w:r w:rsidRPr="00470B41">
        <w:rPr>
          <w:rStyle w:val="CdigoHTML"/>
          <w:color w:val="313131"/>
          <w:sz w:val="24"/>
          <w:szCs w:val="24"/>
          <w:lang w:val="en-US"/>
        </w:rPr>
        <w:lastRenderedPageBreak/>
        <w:t>long_word</w:t>
      </w:r>
      <w:proofErr w:type="spellEnd"/>
      <w:r w:rsidRPr="00470B41">
        <w:rPr>
          <w:rStyle w:val="CdigoHTML"/>
          <w:color w:val="313131"/>
          <w:sz w:val="24"/>
          <w:szCs w:val="24"/>
          <w:lang w:val="en-US"/>
        </w:rPr>
        <w:t xml:space="preserve"> = "juxtaposition"</w:t>
      </w:r>
    </w:p>
    <w:p w14:paraId="04715D06" w14:textId="77777777" w:rsidR="00470B41" w:rsidRPr="00470B41" w:rsidRDefault="00470B41" w:rsidP="00470B41">
      <w:pPr>
        <w:pStyle w:val="HTMLconformatoprevio"/>
        <w:shd w:val="clear" w:color="auto" w:fill="FFFFFF"/>
        <w:spacing w:before="240" w:after="240" w:line="336" w:lineRule="atLeast"/>
        <w:jc w:val="both"/>
        <w:rPr>
          <w:rStyle w:val="CdigoHTML"/>
          <w:color w:val="313131"/>
          <w:sz w:val="24"/>
          <w:szCs w:val="24"/>
          <w:lang w:val="en-US"/>
        </w:rPr>
      </w:pPr>
      <w:r w:rsidRPr="00470B41">
        <w:rPr>
          <w:rStyle w:val="CdigoHTML"/>
          <w:color w:val="313131"/>
          <w:sz w:val="24"/>
          <w:szCs w:val="24"/>
          <w:lang w:val="en-US"/>
        </w:rPr>
        <w:t># Mirror Color</w:t>
      </w:r>
    </w:p>
    <w:p w14:paraId="0C0A7311" w14:textId="77777777" w:rsidR="00470B41" w:rsidRPr="00470B41" w:rsidRDefault="00470B41" w:rsidP="00470B41">
      <w:pPr>
        <w:pStyle w:val="HTMLconformatoprevio"/>
        <w:shd w:val="clear" w:color="auto" w:fill="FFFFFF"/>
        <w:spacing w:before="240" w:after="240" w:line="336" w:lineRule="atLeast"/>
        <w:jc w:val="both"/>
        <w:rPr>
          <w:rStyle w:val="CdigoHTML"/>
          <w:color w:val="313131"/>
          <w:sz w:val="24"/>
          <w:szCs w:val="24"/>
          <w:lang w:val="en-US"/>
        </w:rPr>
      </w:pPr>
      <w:r w:rsidRPr="00470B41">
        <w:rPr>
          <w:rStyle w:val="CdigoHTML"/>
          <w:color w:val="313131"/>
          <w:sz w:val="24"/>
          <w:szCs w:val="24"/>
          <w:lang w:val="en-US"/>
        </w:rPr>
        <w:t xml:space="preserve"># [ ] get user input, </w:t>
      </w:r>
      <w:proofErr w:type="spellStart"/>
      <w:r w:rsidRPr="00470B41">
        <w:rPr>
          <w:rStyle w:val="CdigoHTML"/>
          <w:color w:val="313131"/>
          <w:sz w:val="24"/>
          <w:szCs w:val="24"/>
          <w:lang w:val="en-US"/>
        </w:rPr>
        <w:t>fav_color</w:t>
      </w:r>
      <w:proofErr w:type="spellEnd"/>
    </w:p>
    <w:p w14:paraId="07ED1C62" w14:textId="77777777" w:rsidR="00470B41" w:rsidRPr="00470B41" w:rsidRDefault="00470B41" w:rsidP="00470B41">
      <w:pPr>
        <w:pStyle w:val="HTMLconformatoprevio"/>
        <w:shd w:val="clear" w:color="auto" w:fill="FFFFFF"/>
        <w:spacing w:before="240" w:after="240" w:line="336" w:lineRule="atLeast"/>
        <w:jc w:val="both"/>
        <w:rPr>
          <w:rStyle w:val="CdigoHTML"/>
          <w:color w:val="313131"/>
          <w:sz w:val="24"/>
          <w:szCs w:val="24"/>
          <w:lang w:val="en-US"/>
        </w:rPr>
      </w:pPr>
      <w:r w:rsidRPr="00470B41">
        <w:rPr>
          <w:rStyle w:val="CdigoHTML"/>
          <w:color w:val="313131"/>
          <w:sz w:val="24"/>
          <w:szCs w:val="24"/>
          <w:lang w:val="en-US"/>
        </w:rPr>
        <w:t xml:space="preserve"># [ ] print </w:t>
      </w:r>
      <w:proofErr w:type="spellStart"/>
      <w:r w:rsidRPr="00470B41">
        <w:rPr>
          <w:rStyle w:val="CdigoHTML"/>
          <w:color w:val="313131"/>
          <w:sz w:val="24"/>
          <w:szCs w:val="24"/>
          <w:lang w:val="en-US"/>
        </w:rPr>
        <w:t>fav_color</w:t>
      </w:r>
      <w:proofErr w:type="spellEnd"/>
      <w:r w:rsidRPr="00470B41">
        <w:rPr>
          <w:rStyle w:val="CdigoHTML"/>
          <w:color w:val="313131"/>
          <w:sz w:val="24"/>
          <w:szCs w:val="24"/>
          <w:lang w:val="en-US"/>
        </w:rPr>
        <w:t xml:space="preserve"> backwards + </w:t>
      </w:r>
      <w:proofErr w:type="spellStart"/>
      <w:r w:rsidRPr="00470B41">
        <w:rPr>
          <w:rStyle w:val="CdigoHTML"/>
          <w:color w:val="313131"/>
          <w:sz w:val="24"/>
          <w:szCs w:val="24"/>
          <w:lang w:val="en-US"/>
        </w:rPr>
        <w:t>fav_color</w:t>
      </w:r>
      <w:proofErr w:type="spellEnd"/>
    </w:p>
    <w:p w14:paraId="2E66A0D6" w14:textId="77777777" w:rsidR="00470B41" w:rsidRPr="006C30DC" w:rsidRDefault="00470B41" w:rsidP="00470B41">
      <w:pPr>
        <w:pStyle w:val="HTMLconformatoprevio"/>
        <w:shd w:val="clear" w:color="auto" w:fill="FFFFFF"/>
        <w:spacing w:before="240" w:after="240" w:line="336" w:lineRule="atLeast"/>
        <w:jc w:val="both"/>
        <w:rPr>
          <w:color w:val="313131"/>
          <w:sz w:val="24"/>
          <w:szCs w:val="24"/>
          <w:lang w:val="en-US"/>
        </w:rPr>
      </w:pPr>
      <w:r w:rsidRPr="006C30DC">
        <w:rPr>
          <w:rStyle w:val="CdigoHTML"/>
          <w:color w:val="313131"/>
          <w:sz w:val="24"/>
          <w:szCs w:val="24"/>
          <w:lang w:val="en-US"/>
        </w:rPr>
        <w:t># example: "Red" prints "</w:t>
      </w:r>
      <w:proofErr w:type="spellStart"/>
      <w:r w:rsidRPr="006C30DC">
        <w:rPr>
          <w:rStyle w:val="CdigoHTML"/>
          <w:color w:val="313131"/>
          <w:sz w:val="24"/>
          <w:szCs w:val="24"/>
          <w:lang w:val="en-US"/>
        </w:rPr>
        <w:t>deRRed</w:t>
      </w:r>
      <w:proofErr w:type="spellEnd"/>
      <w:r w:rsidRPr="006C30DC">
        <w:rPr>
          <w:rStyle w:val="CdigoHTML"/>
          <w:color w:val="313131"/>
          <w:sz w:val="24"/>
          <w:szCs w:val="24"/>
          <w:lang w:val="en-US"/>
        </w:rPr>
        <w:t>"</w:t>
      </w:r>
    </w:p>
    <w:p w14:paraId="0C6A9F0E" w14:textId="77777777" w:rsidR="00470B41" w:rsidRDefault="00470B41" w:rsidP="00050E84">
      <w:pPr>
        <w:jc w:val="both"/>
        <w:rPr>
          <w:sz w:val="24"/>
          <w:szCs w:val="24"/>
          <w:lang w:val="en-US"/>
        </w:rPr>
      </w:pPr>
    </w:p>
    <w:p w14:paraId="6408AB0D" w14:textId="616FCDC1" w:rsidR="007B6311" w:rsidRDefault="00BA3D05" w:rsidP="00050E84">
      <w:pPr>
        <w:jc w:val="both"/>
        <w:rPr>
          <w:sz w:val="24"/>
          <w:szCs w:val="24"/>
          <w:lang w:val="en-US"/>
        </w:rPr>
      </w:pPr>
      <w:r>
        <w:rPr>
          <w:noProof/>
          <w:sz w:val="24"/>
          <w:szCs w:val="24"/>
          <w:lang w:val="en-US"/>
        </w:rPr>
        <w:drawing>
          <wp:inline distT="0" distB="0" distL="0" distR="0" wp14:anchorId="6EE0872D" wp14:editId="5796FAF8">
            <wp:extent cx="6392294" cy="4309607"/>
            <wp:effectExtent l="0" t="0" r="889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410393" cy="4321809"/>
                    </a:xfrm>
                    <a:prstGeom prst="rect">
                      <a:avLst/>
                    </a:prstGeom>
                    <a:noFill/>
                    <a:ln>
                      <a:noFill/>
                    </a:ln>
                  </pic:spPr>
                </pic:pic>
              </a:graphicData>
            </a:graphic>
          </wp:inline>
        </w:drawing>
      </w:r>
    </w:p>
    <w:p w14:paraId="2B66FBFD" w14:textId="5626F028" w:rsidR="007B6311" w:rsidRDefault="007B6311" w:rsidP="00050E84">
      <w:pPr>
        <w:jc w:val="both"/>
        <w:rPr>
          <w:sz w:val="24"/>
          <w:szCs w:val="24"/>
          <w:lang w:val="en-US"/>
        </w:rPr>
      </w:pPr>
    </w:p>
    <w:p w14:paraId="2ED8163C" w14:textId="32D9BE42" w:rsidR="00BA3D05" w:rsidRDefault="00BA3D05" w:rsidP="00050E84">
      <w:pPr>
        <w:jc w:val="both"/>
        <w:rPr>
          <w:sz w:val="24"/>
          <w:szCs w:val="24"/>
          <w:lang w:val="en-US"/>
        </w:rPr>
      </w:pPr>
    </w:p>
    <w:p w14:paraId="6664C83C" w14:textId="436292F8" w:rsidR="00BA3D05" w:rsidRDefault="00BA3D05" w:rsidP="00050E84">
      <w:pPr>
        <w:jc w:val="both"/>
        <w:rPr>
          <w:sz w:val="24"/>
          <w:szCs w:val="24"/>
          <w:lang w:val="en-US"/>
        </w:rPr>
      </w:pPr>
    </w:p>
    <w:p w14:paraId="37AD0085" w14:textId="02F9D2A6" w:rsidR="00BA3D05" w:rsidRDefault="00BA3D05" w:rsidP="00050E84">
      <w:pPr>
        <w:jc w:val="both"/>
        <w:rPr>
          <w:sz w:val="24"/>
          <w:szCs w:val="24"/>
          <w:lang w:val="en-US"/>
        </w:rPr>
      </w:pPr>
    </w:p>
    <w:p w14:paraId="4512E619" w14:textId="77777777" w:rsidR="00BA3D05" w:rsidRPr="007B6311" w:rsidRDefault="00BA3D05" w:rsidP="00050E84">
      <w:pPr>
        <w:jc w:val="both"/>
        <w:rPr>
          <w:sz w:val="24"/>
          <w:szCs w:val="24"/>
          <w:lang w:val="en-US"/>
        </w:rPr>
      </w:pPr>
    </w:p>
    <w:p w14:paraId="47317482" w14:textId="4F4F801C" w:rsidR="007B6311" w:rsidRPr="007B6311" w:rsidRDefault="007B6311" w:rsidP="00050E84">
      <w:pPr>
        <w:jc w:val="both"/>
        <w:rPr>
          <w:sz w:val="24"/>
          <w:szCs w:val="24"/>
          <w:lang w:val="en-US"/>
        </w:rPr>
      </w:pPr>
    </w:p>
    <w:p w14:paraId="37F286B1" w14:textId="6E2609F1" w:rsidR="007B6311" w:rsidRPr="007B6311" w:rsidRDefault="007B6311" w:rsidP="00050E84">
      <w:pPr>
        <w:jc w:val="both"/>
        <w:rPr>
          <w:sz w:val="24"/>
          <w:szCs w:val="24"/>
          <w:lang w:val="en-US"/>
        </w:rPr>
      </w:pPr>
    </w:p>
    <w:p w14:paraId="445853FE" w14:textId="0FEE1338" w:rsidR="007B6311" w:rsidRPr="006C30DC" w:rsidRDefault="007B6311" w:rsidP="00050E84">
      <w:pPr>
        <w:jc w:val="both"/>
        <w:rPr>
          <w:b/>
          <w:color w:val="00B050"/>
          <w:sz w:val="36"/>
          <w:szCs w:val="36"/>
          <w:lang w:val="en-US"/>
        </w:rPr>
      </w:pPr>
      <w:r w:rsidRPr="006C30DC">
        <w:rPr>
          <w:b/>
          <w:color w:val="00B050"/>
          <w:sz w:val="36"/>
          <w:szCs w:val="36"/>
          <w:lang w:val="en-US"/>
        </w:rPr>
        <w:lastRenderedPageBreak/>
        <w:t>4.4 Self-Check: Module 1: Lesson 1.3</w:t>
      </w:r>
    </w:p>
    <w:p w14:paraId="12258BBC" w14:textId="6360236B" w:rsidR="00604217" w:rsidRDefault="00301725" w:rsidP="00050E84">
      <w:pPr>
        <w:jc w:val="both"/>
        <w:rPr>
          <w:sz w:val="24"/>
          <w:szCs w:val="24"/>
          <w:lang w:val="en-US"/>
        </w:rPr>
      </w:pPr>
      <w:r>
        <w:rPr>
          <w:noProof/>
          <w:sz w:val="24"/>
          <w:szCs w:val="24"/>
          <w:lang w:val="en-US"/>
        </w:rPr>
        <w:drawing>
          <wp:inline distT="0" distB="0" distL="0" distR="0" wp14:anchorId="604EB757" wp14:editId="3A8944F6">
            <wp:extent cx="5391150" cy="2814955"/>
            <wp:effectExtent l="0" t="0" r="0" b="444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391150" cy="2814955"/>
                    </a:xfrm>
                    <a:prstGeom prst="rect">
                      <a:avLst/>
                    </a:prstGeom>
                    <a:noFill/>
                    <a:ln>
                      <a:noFill/>
                    </a:ln>
                  </pic:spPr>
                </pic:pic>
              </a:graphicData>
            </a:graphic>
          </wp:inline>
        </w:drawing>
      </w:r>
    </w:p>
    <w:p w14:paraId="7A3BB8CD" w14:textId="264C988E" w:rsidR="00301725" w:rsidRDefault="00DF4CD6" w:rsidP="00050E84">
      <w:pPr>
        <w:jc w:val="both"/>
        <w:rPr>
          <w:sz w:val="24"/>
          <w:szCs w:val="24"/>
          <w:lang w:val="en-US"/>
        </w:rPr>
      </w:pPr>
      <w:r>
        <w:rPr>
          <w:noProof/>
          <w:sz w:val="24"/>
          <w:szCs w:val="24"/>
          <w:lang w:val="en-US"/>
        </w:rPr>
        <w:drawing>
          <wp:inline distT="0" distB="0" distL="0" distR="0" wp14:anchorId="4F747D92" wp14:editId="07C2A234">
            <wp:extent cx="5391150" cy="3077210"/>
            <wp:effectExtent l="0" t="0" r="0" b="889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391150" cy="3077210"/>
                    </a:xfrm>
                    <a:prstGeom prst="rect">
                      <a:avLst/>
                    </a:prstGeom>
                    <a:noFill/>
                    <a:ln>
                      <a:noFill/>
                    </a:ln>
                  </pic:spPr>
                </pic:pic>
              </a:graphicData>
            </a:graphic>
          </wp:inline>
        </w:drawing>
      </w:r>
    </w:p>
    <w:p w14:paraId="63853B60" w14:textId="48E17DA4" w:rsidR="00DF4CD6" w:rsidRDefault="00DF4CD6" w:rsidP="00050E84">
      <w:pPr>
        <w:jc w:val="both"/>
        <w:rPr>
          <w:sz w:val="24"/>
          <w:szCs w:val="24"/>
          <w:lang w:val="en-US"/>
        </w:rPr>
      </w:pPr>
      <w:r>
        <w:rPr>
          <w:noProof/>
          <w:sz w:val="24"/>
          <w:szCs w:val="24"/>
          <w:lang w:val="en-US"/>
        </w:rPr>
        <w:lastRenderedPageBreak/>
        <w:drawing>
          <wp:inline distT="0" distB="0" distL="0" distR="0" wp14:anchorId="3D25A9FE" wp14:editId="50969D0F">
            <wp:extent cx="5398770" cy="3745230"/>
            <wp:effectExtent l="0" t="0" r="0" b="762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398770" cy="3745230"/>
                    </a:xfrm>
                    <a:prstGeom prst="rect">
                      <a:avLst/>
                    </a:prstGeom>
                    <a:noFill/>
                    <a:ln>
                      <a:noFill/>
                    </a:ln>
                  </pic:spPr>
                </pic:pic>
              </a:graphicData>
            </a:graphic>
          </wp:inline>
        </w:drawing>
      </w:r>
    </w:p>
    <w:p w14:paraId="0D9DD2D3" w14:textId="13AF9015" w:rsidR="00DF4CD6" w:rsidRPr="006C30DC" w:rsidRDefault="00DF4CD6" w:rsidP="00050E84">
      <w:pPr>
        <w:jc w:val="both"/>
        <w:rPr>
          <w:sz w:val="24"/>
          <w:szCs w:val="24"/>
          <w:lang w:val="en-US"/>
        </w:rPr>
      </w:pPr>
      <w:r>
        <w:rPr>
          <w:noProof/>
          <w:sz w:val="24"/>
          <w:szCs w:val="24"/>
          <w:lang w:val="en-US"/>
        </w:rPr>
        <w:drawing>
          <wp:inline distT="0" distB="0" distL="0" distR="0" wp14:anchorId="14227260" wp14:editId="6B4D6884">
            <wp:extent cx="5391150" cy="3705225"/>
            <wp:effectExtent l="0" t="0" r="0" b="952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391150" cy="3705225"/>
                    </a:xfrm>
                    <a:prstGeom prst="rect">
                      <a:avLst/>
                    </a:prstGeom>
                    <a:noFill/>
                    <a:ln>
                      <a:noFill/>
                    </a:ln>
                  </pic:spPr>
                </pic:pic>
              </a:graphicData>
            </a:graphic>
          </wp:inline>
        </w:drawing>
      </w:r>
    </w:p>
    <w:p w14:paraId="39DFB971" w14:textId="56D9FCB1" w:rsidR="00604217" w:rsidRPr="006C30DC" w:rsidRDefault="00604217" w:rsidP="00050E84">
      <w:pPr>
        <w:jc w:val="both"/>
        <w:rPr>
          <w:sz w:val="24"/>
          <w:szCs w:val="24"/>
          <w:lang w:val="en-US"/>
        </w:rPr>
      </w:pPr>
    </w:p>
    <w:p w14:paraId="03BFE793" w14:textId="74239AA3" w:rsidR="00604217" w:rsidRPr="006C30DC" w:rsidRDefault="00604217" w:rsidP="00050E84">
      <w:pPr>
        <w:jc w:val="both"/>
        <w:rPr>
          <w:sz w:val="24"/>
          <w:szCs w:val="24"/>
          <w:lang w:val="en-US"/>
        </w:rPr>
      </w:pPr>
    </w:p>
    <w:p w14:paraId="14F04DD0" w14:textId="61E5DBEF" w:rsidR="00604217" w:rsidRPr="006C30DC" w:rsidRDefault="00604217" w:rsidP="00050E84">
      <w:pPr>
        <w:jc w:val="both"/>
        <w:rPr>
          <w:sz w:val="24"/>
          <w:szCs w:val="24"/>
          <w:lang w:val="en-US"/>
        </w:rPr>
      </w:pPr>
    </w:p>
    <w:p w14:paraId="7F34E0AA" w14:textId="2A9BE5F3" w:rsidR="00604217" w:rsidRPr="006C30DC" w:rsidRDefault="00604217" w:rsidP="00050E84">
      <w:pPr>
        <w:jc w:val="both"/>
        <w:rPr>
          <w:sz w:val="24"/>
          <w:szCs w:val="24"/>
          <w:lang w:val="en-US"/>
        </w:rPr>
      </w:pPr>
    </w:p>
    <w:p w14:paraId="39D16F6C" w14:textId="45AD7009" w:rsidR="00604217" w:rsidRPr="00470B41" w:rsidRDefault="00604217" w:rsidP="00604217">
      <w:pPr>
        <w:jc w:val="center"/>
        <w:rPr>
          <w:rFonts w:ascii="Arial Black" w:hAnsi="Arial Black"/>
          <w:b/>
          <w:color w:val="FF0000"/>
          <w:sz w:val="44"/>
          <w:szCs w:val="40"/>
          <w:lang w:val="en-US"/>
          <w14:glow w14:rad="228600">
            <w14:schemeClr w14:val="accent1">
              <w14:alpha w14:val="60000"/>
              <w14:satMod w14:val="175000"/>
            </w14:schemeClr>
          </w14:glow>
          <w14:shadow w14:blurRad="63500" w14:dist="50800" w14:dir="5400000" w14:sx="0" w14:sy="0" w14:kx="0" w14:ky="0" w14:algn="none">
            <w14:srgbClr w14:val="000000">
              <w14:alpha w14:val="50000"/>
            </w14:srgbClr>
          </w14:shadow>
        </w:rPr>
      </w:pPr>
      <w:r w:rsidRPr="00470B41">
        <w:rPr>
          <w:rFonts w:ascii="Arial Black" w:hAnsi="Arial Black"/>
          <w:b/>
          <w:color w:val="FF0000"/>
          <w:sz w:val="44"/>
          <w:szCs w:val="40"/>
          <w:lang w:val="en-US"/>
          <w14:glow w14:rad="228600">
            <w14:schemeClr w14:val="accent1">
              <w14:alpha w14:val="60000"/>
              <w14:satMod w14:val="175000"/>
            </w14:schemeClr>
          </w14:glow>
          <w14:shadow w14:blurRad="63500" w14:dist="50800" w14:dir="5400000" w14:sx="0" w14:sy="0" w14:kx="0" w14:ky="0" w14:algn="none">
            <w14:srgbClr w14:val="000000">
              <w14:alpha w14:val="50000"/>
            </w14:srgbClr>
          </w14:shadow>
        </w:rPr>
        <w:lastRenderedPageBreak/>
        <w:t>5. Strings Methods</w:t>
      </w:r>
    </w:p>
    <w:p w14:paraId="69C3A7E9" w14:textId="659C87A8" w:rsidR="00604217" w:rsidRPr="002A5D2F" w:rsidRDefault="002A5D2F" w:rsidP="00050E84">
      <w:pPr>
        <w:jc w:val="both"/>
        <w:rPr>
          <w:b/>
          <w:color w:val="00B050"/>
          <w:sz w:val="36"/>
          <w:szCs w:val="36"/>
          <w:lang w:val="en-US"/>
        </w:rPr>
      </w:pPr>
      <w:r w:rsidRPr="002A5D2F">
        <w:rPr>
          <w:b/>
          <w:color w:val="00B050"/>
          <w:sz w:val="36"/>
          <w:szCs w:val="36"/>
          <w:lang w:val="en-US"/>
        </w:rPr>
        <w:t>5.1 Intro Python</w:t>
      </w:r>
    </w:p>
    <w:p w14:paraId="615389D0" w14:textId="77777777" w:rsidR="002B7D5A" w:rsidRPr="002B7D5A" w:rsidRDefault="002B7D5A" w:rsidP="002B7D5A">
      <w:pPr>
        <w:pStyle w:val="NormalWeb"/>
        <w:shd w:val="clear" w:color="auto" w:fill="FFFFFF"/>
        <w:spacing w:before="0" w:beforeAutospacing="0" w:after="340" w:afterAutospacing="0"/>
        <w:rPr>
          <w:rFonts w:ascii="Helvetica" w:hAnsi="Helvetica" w:cs="Helvetica"/>
          <w:color w:val="313131"/>
          <w:sz w:val="27"/>
          <w:szCs w:val="27"/>
          <w:lang w:val="en-US"/>
        </w:rPr>
      </w:pPr>
      <w:r w:rsidRPr="002B7D5A">
        <w:rPr>
          <w:rFonts w:ascii="Helvetica" w:hAnsi="Helvetica" w:cs="Helvetica"/>
          <w:color w:val="313131"/>
          <w:sz w:val="27"/>
          <w:szCs w:val="27"/>
          <w:lang w:val="en-US"/>
        </w:rPr>
        <w:t>Jupyter Notebook: Mod1_2-1.4_Intro_Python.ipynb</w:t>
      </w:r>
    </w:p>
    <w:p w14:paraId="5CDACC20" w14:textId="77777777" w:rsidR="002B7D5A" w:rsidRPr="002B7D5A" w:rsidRDefault="002B7D5A" w:rsidP="002B7D5A">
      <w:pPr>
        <w:pStyle w:val="NormalWeb"/>
        <w:shd w:val="clear" w:color="auto" w:fill="FFFFFF"/>
        <w:spacing w:before="300" w:beforeAutospacing="0" w:after="340" w:afterAutospacing="0"/>
        <w:rPr>
          <w:rFonts w:ascii="Helvetica" w:hAnsi="Helvetica" w:cs="Helvetica"/>
          <w:color w:val="313131"/>
          <w:sz w:val="27"/>
          <w:szCs w:val="27"/>
          <w:lang w:val="en-US"/>
        </w:rPr>
      </w:pPr>
      <w:r w:rsidRPr="002B7D5A">
        <w:rPr>
          <w:rFonts w:ascii="Helvetica" w:hAnsi="Helvetica" w:cs="Helvetica"/>
          <w:color w:val="313131"/>
          <w:sz w:val="27"/>
          <w:szCs w:val="27"/>
          <w:lang w:val="en-US"/>
        </w:rPr>
        <w:t>The link to the .</w:t>
      </w:r>
      <w:proofErr w:type="spellStart"/>
      <w:r w:rsidRPr="002B7D5A">
        <w:rPr>
          <w:rFonts w:ascii="Helvetica" w:hAnsi="Helvetica" w:cs="Helvetica"/>
          <w:color w:val="313131"/>
          <w:sz w:val="27"/>
          <w:szCs w:val="27"/>
          <w:lang w:val="en-US"/>
        </w:rPr>
        <w:t>ipynb</w:t>
      </w:r>
      <w:proofErr w:type="spellEnd"/>
      <w:r w:rsidRPr="002B7D5A">
        <w:rPr>
          <w:rFonts w:ascii="Helvetica" w:hAnsi="Helvetica" w:cs="Helvetica"/>
          <w:color w:val="313131"/>
          <w:sz w:val="27"/>
          <w:szCs w:val="27"/>
          <w:lang w:val="en-US"/>
        </w:rPr>
        <w:t xml:space="preserve"> </w:t>
      </w:r>
      <w:proofErr w:type="spellStart"/>
      <w:r w:rsidRPr="002B7D5A">
        <w:rPr>
          <w:rFonts w:ascii="Helvetica" w:hAnsi="Helvetica" w:cs="Helvetica"/>
          <w:color w:val="313131"/>
          <w:sz w:val="27"/>
          <w:szCs w:val="27"/>
          <w:lang w:val="en-US"/>
        </w:rPr>
        <w:t>Jupyter</w:t>
      </w:r>
      <w:proofErr w:type="spellEnd"/>
      <w:r w:rsidRPr="002B7D5A">
        <w:rPr>
          <w:rFonts w:ascii="Helvetica" w:hAnsi="Helvetica" w:cs="Helvetica"/>
          <w:color w:val="313131"/>
          <w:sz w:val="27"/>
          <w:szCs w:val="27"/>
          <w:lang w:val="en-US"/>
        </w:rPr>
        <w:t xml:space="preserve"> Notebook files are in the last lesson of section 0 of module 1</w:t>
      </w:r>
    </w:p>
    <w:p w14:paraId="50D5C01D" w14:textId="77777777" w:rsidR="002B7D5A" w:rsidRPr="002B7D5A" w:rsidRDefault="002B7D5A" w:rsidP="002B7D5A">
      <w:pPr>
        <w:pStyle w:val="Ttulo2"/>
        <w:shd w:val="clear" w:color="auto" w:fill="FFFFFF"/>
        <w:spacing w:before="600" w:beforeAutospacing="0" w:after="225" w:afterAutospacing="0" w:line="288" w:lineRule="atLeast"/>
        <w:rPr>
          <w:rFonts w:ascii="Helvetica" w:hAnsi="Helvetica" w:cs="Helvetica"/>
          <w:bCs w:val="0"/>
          <w:color w:val="FF0000"/>
          <w:spacing w:val="15"/>
          <w:sz w:val="29"/>
          <w:szCs w:val="29"/>
        </w:rPr>
      </w:pPr>
      <w:proofErr w:type="spellStart"/>
      <w:r w:rsidRPr="002B7D5A">
        <w:rPr>
          <w:rFonts w:ascii="Helvetica" w:hAnsi="Helvetica" w:cs="Helvetica"/>
          <w:bCs w:val="0"/>
          <w:color w:val="FF0000"/>
          <w:spacing w:val="15"/>
          <w:sz w:val="29"/>
          <w:szCs w:val="29"/>
        </w:rPr>
        <w:t>Sequence</w:t>
      </w:r>
      <w:proofErr w:type="spellEnd"/>
      <w:r w:rsidRPr="002B7D5A">
        <w:rPr>
          <w:rFonts w:ascii="Helvetica" w:hAnsi="Helvetica" w:cs="Helvetica"/>
          <w:bCs w:val="0"/>
          <w:color w:val="FF0000"/>
          <w:spacing w:val="15"/>
          <w:sz w:val="29"/>
          <w:szCs w:val="29"/>
        </w:rPr>
        <w:t xml:space="preserve">: </w:t>
      </w:r>
      <w:proofErr w:type="spellStart"/>
      <w:r w:rsidRPr="002B7D5A">
        <w:rPr>
          <w:rFonts w:ascii="Helvetica" w:hAnsi="Helvetica" w:cs="Helvetica"/>
          <w:bCs w:val="0"/>
          <w:color w:val="FF0000"/>
          <w:spacing w:val="15"/>
          <w:sz w:val="29"/>
          <w:szCs w:val="29"/>
        </w:rPr>
        <w:t>String</w:t>
      </w:r>
      <w:proofErr w:type="spellEnd"/>
    </w:p>
    <w:p w14:paraId="3338063B" w14:textId="77777777" w:rsidR="002B7D5A" w:rsidRDefault="002B7D5A" w:rsidP="002B7D5A">
      <w:pPr>
        <w:numPr>
          <w:ilvl w:val="0"/>
          <w:numId w:val="18"/>
        </w:numPr>
        <w:shd w:val="clear" w:color="auto" w:fill="FFFFFF"/>
        <w:spacing w:before="100" w:beforeAutospacing="1" w:after="170" w:line="336" w:lineRule="atLeast"/>
        <w:ind w:left="0"/>
        <w:rPr>
          <w:rFonts w:ascii="Helvetica" w:hAnsi="Helvetica" w:cs="Helvetica"/>
          <w:color w:val="313131"/>
          <w:sz w:val="27"/>
          <w:szCs w:val="27"/>
        </w:rPr>
      </w:pPr>
      <w:proofErr w:type="spellStart"/>
      <w:r>
        <w:rPr>
          <w:rFonts w:ascii="Helvetica" w:hAnsi="Helvetica" w:cs="Helvetica"/>
          <w:color w:val="313131"/>
          <w:sz w:val="27"/>
          <w:szCs w:val="27"/>
        </w:rPr>
        <w:t>Accessing</w:t>
      </w:r>
      <w:proofErr w:type="spellEnd"/>
      <w:r>
        <w:rPr>
          <w:rFonts w:ascii="Helvetica" w:hAnsi="Helvetica" w:cs="Helvetica"/>
          <w:color w:val="313131"/>
          <w:sz w:val="27"/>
          <w:szCs w:val="27"/>
        </w:rPr>
        <w:t xml:space="preserve"> </w:t>
      </w:r>
      <w:proofErr w:type="spellStart"/>
      <w:r>
        <w:rPr>
          <w:rFonts w:ascii="Helvetica" w:hAnsi="Helvetica" w:cs="Helvetica"/>
          <w:color w:val="313131"/>
          <w:sz w:val="27"/>
          <w:szCs w:val="27"/>
        </w:rPr>
        <w:t>String</w:t>
      </w:r>
      <w:proofErr w:type="spellEnd"/>
      <w:r>
        <w:rPr>
          <w:rFonts w:ascii="Helvetica" w:hAnsi="Helvetica" w:cs="Helvetica"/>
          <w:color w:val="313131"/>
          <w:sz w:val="27"/>
          <w:szCs w:val="27"/>
        </w:rPr>
        <w:t xml:space="preserve"> </w:t>
      </w:r>
      <w:proofErr w:type="spellStart"/>
      <w:r>
        <w:rPr>
          <w:rFonts w:ascii="Helvetica" w:hAnsi="Helvetica" w:cs="Helvetica"/>
          <w:color w:val="313131"/>
          <w:sz w:val="27"/>
          <w:szCs w:val="27"/>
        </w:rPr>
        <w:t>Character</w:t>
      </w:r>
      <w:proofErr w:type="spellEnd"/>
      <w:r>
        <w:rPr>
          <w:rFonts w:ascii="Helvetica" w:hAnsi="Helvetica" w:cs="Helvetica"/>
          <w:color w:val="313131"/>
          <w:sz w:val="27"/>
          <w:szCs w:val="27"/>
        </w:rPr>
        <w:t xml:space="preserve"> </w:t>
      </w:r>
      <w:proofErr w:type="spellStart"/>
      <w:r>
        <w:rPr>
          <w:rFonts w:ascii="Helvetica" w:hAnsi="Helvetica" w:cs="Helvetica"/>
          <w:color w:val="313131"/>
          <w:sz w:val="27"/>
          <w:szCs w:val="27"/>
        </w:rPr>
        <w:t>with</w:t>
      </w:r>
      <w:proofErr w:type="spellEnd"/>
      <w:r>
        <w:rPr>
          <w:rFonts w:ascii="Helvetica" w:hAnsi="Helvetica" w:cs="Helvetica"/>
          <w:color w:val="313131"/>
          <w:sz w:val="27"/>
          <w:szCs w:val="27"/>
        </w:rPr>
        <w:t xml:space="preserve"> </w:t>
      </w:r>
      <w:proofErr w:type="spellStart"/>
      <w:r>
        <w:rPr>
          <w:rFonts w:ascii="Helvetica" w:hAnsi="Helvetica" w:cs="Helvetica"/>
          <w:color w:val="313131"/>
          <w:sz w:val="27"/>
          <w:szCs w:val="27"/>
        </w:rPr>
        <w:t>index</w:t>
      </w:r>
      <w:proofErr w:type="spellEnd"/>
    </w:p>
    <w:p w14:paraId="0753DC47" w14:textId="77777777" w:rsidR="002B7D5A" w:rsidRPr="002B7D5A" w:rsidRDefault="002B7D5A" w:rsidP="002B7D5A">
      <w:pPr>
        <w:numPr>
          <w:ilvl w:val="0"/>
          <w:numId w:val="18"/>
        </w:numPr>
        <w:shd w:val="clear" w:color="auto" w:fill="FFFFFF"/>
        <w:spacing w:before="100" w:beforeAutospacing="1" w:after="170" w:line="336" w:lineRule="atLeast"/>
        <w:ind w:left="0"/>
        <w:rPr>
          <w:rFonts w:ascii="Helvetica" w:hAnsi="Helvetica" w:cs="Helvetica"/>
          <w:color w:val="313131"/>
          <w:sz w:val="27"/>
          <w:szCs w:val="27"/>
          <w:lang w:val="en-US"/>
        </w:rPr>
      </w:pPr>
      <w:r w:rsidRPr="002B7D5A">
        <w:rPr>
          <w:rFonts w:ascii="Helvetica" w:hAnsi="Helvetica" w:cs="Helvetica"/>
          <w:color w:val="313131"/>
          <w:sz w:val="27"/>
          <w:szCs w:val="27"/>
          <w:lang w:val="en-US"/>
        </w:rPr>
        <w:t>Accessing sub-strings with index slicing</w:t>
      </w:r>
    </w:p>
    <w:p w14:paraId="37365747" w14:textId="77777777" w:rsidR="002B7D5A" w:rsidRPr="002B7D5A" w:rsidRDefault="002B7D5A" w:rsidP="002B7D5A">
      <w:pPr>
        <w:numPr>
          <w:ilvl w:val="0"/>
          <w:numId w:val="18"/>
        </w:numPr>
        <w:shd w:val="clear" w:color="auto" w:fill="FFFFFF"/>
        <w:spacing w:before="100" w:beforeAutospacing="1" w:after="170" w:line="336" w:lineRule="atLeast"/>
        <w:ind w:left="0"/>
        <w:rPr>
          <w:rFonts w:ascii="Helvetica" w:hAnsi="Helvetica" w:cs="Helvetica"/>
          <w:color w:val="313131"/>
          <w:sz w:val="27"/>
          <w:szCs w:val="27"/>
          <w:lang w:val="en-US"/>
        </w:rPr>
      </w:pPr>
      <w:r w:rsidRPr="002B7D5A">
        <w:rPr>
          <w:rFonts w:ascii="Helvetica" w:hAnsi="Helvetica" w:cs="Helvetica"/>
          <w:color w:val="313131"/>
          <w:sz w:val="27"/>
          <w:szCs w:val="27"/>
          <w:lang w:val="en-US"/>
        </w:rPr>
        <w:t>Iterating through Characters of a String</w:t>
      </w:r>
    </w:p>
    <w:p w14:paraId="3ABEFD35" w14:textId="77777777" w:rsidR="002B7D5A" w:rsidRPr="002B7D5A" w:rsidRDefault="002B7D5A" w:rsidP="002B7D5A">
      <w:pPr>
        <w:numPr>
          <w:ilvl w:val="0"/>
          <w:numId w:val="18"/>
        </w:numPr>
        <w:shd w:val="clear" w:color="auto" w:fill="FFFFFF"/>
        <w:spacing w:before="100" w:beforeAutospacing="1" w:after="170" w:line="336" w:lineRule="atLeast"/>
        <w:ind w:left="0"/>
        <w:rPr>
          <w:rFonts w:ascii="Helvetica" w:hAnsi="Helvetica" w:cs="Helvetica"/>
          <w:color w:val="0000FF"/>
          <w:sz w:val="27"/>
          <w:szCs w:val="27"/>
        </w:rPr>
      </w:pPr>
      <w:r w:rsidRPr="002B7D5A">
        <w:rPr>
          <w:rStyle w:val="Textoennegrita"/>
          <w:rFonts w:ascii="Helvetica" w:hAnsi="Helvetica" w:cs="Helvetica"/>
          <w:color w:val="0000FF"/>
          <w:sz w:val="27"/>
          <w:szCs w:val="27"/>
        </w:rPr>
        <w:t xml:space="preserve">More </w:t>
      </w:r>
      <w:proofErr w:type="spellStart"/>
      <w:r w:rsidRPr="002B7D5A">
        <w:rPr>
          <w:rStyle w:val="Textoennegrita"/>
          <w:rFonts w:ascii="Helvetica" w:hAnsi="Helvetica" w:cs="Helvetica"/>
          <w:color w:val="0000FF"/>
          <w:sz w:val="27"/>
          <w:szCs w:val="27"/>
        </w:rPr>
        <w:t>String</w:t>
      </w:r>
      <w:proofErr w:type="spellEnd"/>
      <w:r w:rsidRPr="002B7D5A">
        <w:rPr>
          <w:rStyle w:val="Textoennegrita"/>
          <w:rFonts w:ascii="Helvetica" w:hAnsi="Helvetica" w:cs="Helvetica"/>
          <w:color w:val="0000FF"/>
          <w:sz w:val="27"/>
          <w:szCs w:val="27"/>
        </w:rPr>
        <w:t xml:space="preserve"> </w:t>
      </w:r>
      <w:proofErr w:type="spellStart"/>
      <w:r w:rsidRPr="002B7D5A">
        <w:rPr>
          <w:rStyle w:val="Textoennegrita"/>
          <w:rFonts w:ascii="Helvetica" w:hAnsi="Helvetica" w:cs="Helvetica"/>
          <w:color w:val="0000FF"/>
          <w:sz w:val="27"/>
          <w:szCs w:val="27"/>
        </w:rPr>
        <w:t>Methods</w:t>
      </w:r>
      <w:proofErr w:type="spellEnd"/>
    </w:p>
    <w:p w14:paraId="4C04BFDB" w14:textId="77777777" w:rsidR="002B7D5A" w:rsidRDefault="00C424D7" w:rsidP="002B7D5A">
      <w:pPr>
        <w:spacing w:before="240" w:after="240" w:line="240" w:lineRule="auto"/>
        <w:rPr>
          <w:rFonts w:ascii="Times New Roman" w:hAnsi="Times New Roman" w:cs="Times New Roman"/>
          <w:sz w:val="24"/>
          <w:szCs w:val="24"/>
        </w:rPr>
      </w:pPr>
      <w:r>
        <w:pict w14:anchorId="4E099986">
          <v:rect id="_x0000_i1028" style="width:0;height:.75pt" o:hrstd="t" o:hrnoshade="t" o:hr="t" fillcolor="#222" stroked="f"/>
        </w:pict>
      </w:r>
    </w:p>
    <w:p w14:paraId="6D411A16" w14:textId="77777777" w:rsidR="002B7D5A" w:rsidRPr="002B7D5A" w:rsidRDefault="002B7D5A" w:rsidP="002B7D5A">
      <w:pPr>
        <w:pStyle w:val="Ttulo1"/>
        <w:shd w:val="clear" w:color="auto" w:fill="FFFFFF"/>
        <w:spacing w:before="0" w:beforeAutospacing="0" w:after="340" w:afterAutospacing="0" w:line="336" w:lineRule="atLeast"/>
        <w:rPr>
          <w:rFonts w:ascii="Helvetica" w:hAnsi="Helvetica" w:cs="Helvetica"/>
          <w:bCs w:val="0"/>
          <w:color w:val="FF0000"/>
          <w:sz w:val="54"/>
          <w:szCs w:val="54"/>
        </w:rPr>
      </w:pPr>
      <w:proofErr w:type="spellStart"/>
      <w:r w:rsidRPr="002B7D5A">
        <w:rPr>
          <w:rFonts w:ascii="Helvetica" w:hAnsi="Helvetica" w:cs="Helvetica"/>
          <w:bCs w:val="0"/>
          <w:color w:val="FF0000"/>
          <w:sz w:val="54"/>
          <w:szCs w:val="54"/>
        </w:rPr>
        <w:t>Student</w:t>
      </w:r>
      <w:proofErr w:type="spellEnd"/>
      <w:r w:rsidRPr="002B7D5A">
        <w:rPr>
          <w:rFonts w:ascii="Helvetica" w:hAnsi="Helvetica" w:cs="Helvetica"/>
          <w:bCs w:val="0"/>
          <w:color w:val="FF0000"/>
          <w:sz w:val="54"/>
          <w:szCs w:val="54"/>
        </w:rPr>
        <w:t xml:space="preserve"> </w:t>
      </w:r>
      <w:proofErr w:type="spellStart"/>
      <w:r w:rsidRPr="002B7D5A">
        <w:rPr>
          <w:rFonts w:ascii="Helvetica" w:hAnsi="Helvetica" w:cs="Helvetica"/>
          <w:bCs w:val="0"/>
          <w:color w:val="FF0000"/>
          <w:sz w:val="54"/>
          <w:szCs w:val="54"/>
        </w:rPr>
        <w:t>will</w:t>
      </w:r>
      <w:proofErr w:type="spellEnd"/>
      <w:r w:rsidRPr="002B7D5A">
        <w:rPr>
          <w:rFonts w:ascii="Helvetica" w:hAnsi="Helvetica" w:cs="Helvetica"/>
          <w:bCs w:val="0"/>
          <w:color w:val="FF0000"/>
          <w:sz w:val="54"/>
          <w:szCs w:val="54"/>
        </w:rPr>
        <w:t xml:space="preserve"> be </w:t>
      </w:r>
      <w:proofErr w:type="spellStart"/>
      <w:r w:rsidRPr="002B7D5A">
        <w:rPr>
          <w:rFonts w:ascii="Helvetica" w:hAnsi="Helvetica" w:cs="Helvetica"/>
          <w:bCs w:val="0"/>
          <w:color w:val="FF0000"/>
          <w:sz w:val="54"/>
          <w:szCs w:val="54"/>
        </w:rPr>
        <w:t>able</w:t>
      </w:r>
      <w:proofErr w:type="spellEnd"/>
      <w:r w:rsidRPr="002B7D5A">
        <w:rPr>
          <w:rFonts w:ascii="Helvetica" w:hAnsi="Helvetica" w:cs="Helvetica"/>
          <w:bCs w:val="0"/>
          <w:color w:val="FF0000"/>
          <w:sz w:val="54"/>
          <w:szCs w:val="54"/>
        </w:rPr>
        <w:t xml:space="preserve"> </w:t>
      </w:r>
      <w:proofErr w:type="spellStart"/>
      <w:r w:rsidRPr="002B7D5A">
        <w:rPr>
          <w:rFonts w:ascii="Helvetica" w:hAnsi="Helvetica" w:cs="Helvetica"/>
          <w:bCs w:val="0"/>
          <w:color w:val="FF0000"/>
          <w:sz w:val="54"/>
          <w:szCs w:val="54"/>
        </w:rPr>
        <w:t>to</w:t>
      </w:r>
      <w:proofErr w:type="spellEnd"/>
    </w:p>
    <w:p w14:paraId="75929C8C" w14:textId="77777777" w:rsidR="002B7D5A" w:rsidRPr="002B7D5A" w:rsidRDefault="002B7D5A" w:rsidP="002B7D5A">
      <w:pPr>
        <w:numPr>
          <w:ilvl w:val="0"/>
          <w:numId w:val="19"/>
        </w:numPr>
        <w:shd w:val="clear" w:color="auto" w:fill="FFFFFF"/>
        <w:spacing w:before="100" w:beforeAutospacing="1" w:after="170" w:line="336" w:lineRule="atLeast"/>
        <w:ind w:left="0"/>
        <w:rPr>
          <w:rFonts w:ascii="Helvetica" w:hAnsi="Helvetica" w:cs="Helvetica"/>
          <w:color w:val="0000FF"/>
          <w:sz w:val="27"/>
          <w:szCs w:val="27"/>
        </w:rPr>
      </w:pPr>
      <w:r w:rsidRPr="002B7D5A">
        <w:rPr>
          <w:rStyle w:val="Textoennegrita"/>
          <w:rFonts w:ascii="Helvetica" w:hAnsi="Helvetica" w:cs="Helvetica"/>
          <w:color w:val="0000FF"/>
          <w:sz w:val="27"/>
          <w:szCs w:val="27"/>
        </w:rPr>
        <w:t xml:space="preserve">Use </w:t>
      </w:r>
      <w:proofErr w:type="spellStart"/>
      <w:r w:rsidRPr="002B7D5A">
        <w:rPr>
          <w:rStyle w:val="Textoennegrita"/>
          <w:rFonts w:ascii="Helvetica" w:hAnsi="Helvetica" w:cs="Helvetica"/>
          <w:color w:val="0000FF"/>
          <w:sz w:val="27"/>
          <w:szCs w:val="27"/>
        </w:rPr>
        <w:t>String</w:t>
      </w:r>
      <w:proofErr w:type="spellEnd"/>
      <w:r w:rsidRPr="002B7D5A">
        <w:rPr>
          <w:rStyle w:val="Textoennegrita"/>
          <w:rFonts w:ascii="Helvetica" w:hAnsi="Helvetica" w:cs="Helvetica"/>
          <w:color w:val="0000FF"/>
          <w:sz w:val="27"/>
          <w:szCs w:val="27"/>
        </w:rPr>
        <w:t> </w:t>
      </w:r>
      <w:del w:id="0" w:author="Unknown">
        <w:r w:rsidRPr="002B7D5A">
          <w:rPr>
            <w:rStyle w:val="Textoennegrita"/>
            <w:rFonts w:ascii="Helvetica" w:hAnsi="Helvetica" w:cs="Helvetica"/>
            <w:color w:val="0000FF"/>
            <w:sz w:val="27"/>
            <w:szCs w:val="27"/>
          </w:rPr>
          <w:delText>Tricks</w:delText>
        </w:r>
      </w:del>
      <w:r w:rsidRPr="002B7D5A">
        <w:rPr>
          <w:rStyle w:val="Textoennegrita"/>
          <w:rFonts w:ascii="Helvetica" w:hAnsi="Helvetica" w:cs="Helvetica"/>
          <w:color w:val="0000FF"/>
          <w:sz w:val="27"/>
          <w:szCs w:val="27"/>
        </w:rPr>
        <w:t> </w:t>
      </w:r>
      <w:proofErr w:type="spellStart"/>
      <w:r w:rsidRPr="002B7D5A">
        <w:rPr>
          <w:rStyle w:val="Textoennegrita"/>
          <w:rFonts w:ascii="Helvetica" w:hAnsi="Helvetica" w:cs="Helvetica"/>
          <w:color w:val="0000FF"/>
          <w:sz w:val="27"/>
          <w:szCs w:val="27"/>
        </w:rPr>
        <w:t>Methods</w:t>
      </w:r>
      <w:proofErr w:type="spellEnd"/>
    </w:p>
    <w:p w14:paraId="148CB00E" w14:textId="77777777" w:rsidR="002B7D5A" w:rsidRPr="002B7D5A" w:rsidRDefault="002B7D5A" w:rsidP="002B7D5A">
      <w:pPr>
        <w:numPr>
          <w:ilvl w:val="0"/>
          <w:numId w:val="19"/>
        </w:numPr>
        <w:shd w:val="clear" w:color="auto" w:fill="FFFFFF"/>
        <w:spacing w:before="100" w:beforeAutospacing="1" w:after="170" w:line="336" w:lineRule="atLeast"/>
        <w:ind w:left="0"/>
        <w:rPr>
          <w:rFonts w:ascii="Helvetica" w:hAnsi="Helvetica" w:cs="Helvetica"/>
          <w:color w:val="0000FF"/>
          <w:sz w:val="27"/>
          <w:szCs w:val="27"/>
        </w:rPr>
      </w:pPr>
      <w:proofErr w:type="spellStart"/>
      <w:r w:rsidRPr="002B7D5A">
        <w:rPr>
          <w:rStyle w:val="CdigoHTML"/>
          <w:rFonts w:eastAsiaTheme="minorHAnsi"/>
          <w:color w:val="0000FF"/>
          <w:sz w:val="27"/>
          <w:szCs w:val="27"/>
        </w:rPr>
        <w:t>len</w:t>
      </w:r>
      <w:proofErr w:type="spellEnd"/>
      <w:r w:rsidRPr="002B7D5A">
        <w:rPr>
          <w:rStyle w:val="CdigoHTML"/>
          <w:rFonts w:eastAsiaTheme="minorHAnsi"/>
          <w:color w:val="0000FF"/>
          <w:sz w:val="27"/>
          <w:szCs w:val="27"/>
        </w:rPr>
        <w:t>()</w:t>
      </w:r>
    </w:p>
    <w:p w14:paraId="744AD30A" w14:textId="77777777" w:rsidR="002B7D5A" w:rsidRPr="002B7D5A" w:rsidRDefault="002B7D5A" w:rsidP="002B7D5A">
      <w:pPr>
        <w:numPr>
          <w:ilvl w:val="0"/>
          <w:numId w:val="19"/>
        </w:numPr>
        <w:shd w:val="clear" w:color="auto" w:fill="FFFFFF"/>
        <w:spacing w:before="100" w:beforeAutospacing="1" w:after="170" w:line="336" w:lineRule="atLeast"/>
        <w:ind w:left="0"/>
        <w:rPr>
          <w:rFonts w:ascii="Helvetica" w:hAnsi="Helvetica" w:cs="Helvetica"/>
          <w:color w:val="0000FF"/>
          <w:sz w:val="27"/>
          <w:szCs w:val="27"/>
        </w:rPr>
      </w:pPr>
      <w:r w:rsidRPr="002B7D5A">
        <w:rPr>
          <w:rStyle w:val="CdigoHTML"/>
          <w:rFonts w:eastAsiaTheme="minorHAnsi"/>
          <w:color w:val="0000FF"/>
          <w:sz w:val="27"/>
          <w:szCs w:val="27"/>
        </w:rPr>
        <w:t>.</w:t>
      </w:r>
      <w:proofErr w:type="spellStart"/>
      <w:r w:rsidRPr="002B7D5A">
        <w:rPr>
          <w:rStyle w:val="CdigoHTML"/>
          <w:rFonts w:eastAsiaTheme="minorHAnsi"/>
          <w:color w:val="0000FF"/>
          <w:sz w:val="27"/>
          <w:szCs w:val="27"/>
        </w:rPr>
        <w:t>count</w:t>
      </w:r>
      <w:proofErr w:type="spellEnd"/>
      <w:r w:rsidRPr="002B7D5A">
        <w:rPr>
          <w:rStyle w:val="CdigoHTML"/>
          <w:rFonts w:eastAsiaTheme="minorHAnsi"/>
          <w:color w:val="0000FF"/>
          <w:sz w:val="27"/>
          <w:szCs w:val="27"/>
        </w:rPr>
        <w:t>()</w:t>
      </w:r>
    </w:p>
    <w:p w14:paraId="758F0B2F" w14:textId="77777777" w:rsidR="002B7D5A" w:rsidRPr="002B7D5A" w:rsidRDefault="002B7D5A" w:rsidP="002B7D5A">
      <w:pPr>
        <w:numPr>
          <w:ilvl w:val="0"/>
          <w:numId w:val="19"/>
        </w:numPr>
        <w:shd w:val="clear" w:color="auto" w:fill="FFFFFF"/>
        <w:spacing w:before="100" w:beforeAutospacing="1" w:after="170" w:line="336" w:lineRule="atLeast"/>
        <w:ind w:left="0"/>
        <w:rPr>
          <w:rFonts w:ascii="Helvetica" w:hAnsi="Helvetica" w:cs="Helvetica"/>
          <w:color w:val="0000FF"/>
          <w:sz w:val="27"/>
          <w:szCs w:val="27"/>
        </w:rPr>
      </w:pPr>
      <w:r w:rsidRPr="002B7D5A">
        <w:rPr>
          <w:rStyle w:val="CdigoHTML"/>
          <w:rFonts w:eastAsiaTheme="minorHAnsi"/>
          <w:color w:val="0000FF"/>
          <w:sz w:val="27"/>
          <w:szCs w:val="27"/>
        </w:rPr>
        <w:t>.</w:t>
      </w:r>
      <w:proofErr w:type="spellStart"/>
      <w:r w:rsidRPr="002B7D5A">
        <w:rPr>
          <w:rStyle w:val="CdigoHTML"/>
          <w:rFonts w:eastAsiaTheme="minorHAnsi"/>
          <w:color w:val="0000FF"/>
          <w:sz w:val="27"/>
          <w:szCs w:val="27"/>
        </w:rPr>
        <w:t>find</w:t>
      </w:r>
      <w:proofErr w:type="spellEnd"/>
      <w:r w:rsidRPr="002B7D5A">
        <w:rPr>
          <w:rStyle w:val="CdigoHTML"/>
          <w:rFonts w:eastAsiaTheme="minorHAnsi"/>
          <w:color w:val="0000FF"/>
          <w:sz w:val="27"/>
          <w:szCs w:val="27"/>
        </w:rPr>
        <w:t>()</w:t>
      </w:r>
    </w:p>
    <w:p w14:paraId="274406E7" w14:textId="77C990ED" w:rsidR="002A5D2F" w:rsidRDefault="002A5D2F" w:rsidP="00050E84">
      <w:pPr>
        <w:jc w:val="both"/>
        <w:rPr>
          <w:sz w:val="24"/>
          <w:szCs w:val="24"/>
          <w:lang w:val="en-US"/>
        </w:rPr>
      </w:pPr>
    </w:p>
    <w:p w14:paraId="0AC9B91B" w14:textId="585FD7AD" w:rsidR="002A5D2F" w:rsidRDefault="002A5D2F" w:rsidP="00050E84">
      <w:pPr>
        <w:jc w:val="both"/>
        <w:rPr>
          <w:sz w:val="24"/>
          <w:szCs w:val="24"/>
          <w:lang w:val="en-US"/>
        </w:rPr>
      </w:pPr>
    </w:p>
    <w:p w14:paraId="6FE1F4DE" w14:textId="4A7BCD80" w:rsidR="002A5D2F" w:rsidRDefault="002A5D2F" w:rsidP="00050E84">
      <w:pPr>
        <w:jc w:val="both"/>
        <w:rPr>
          <w:sz w:val="24"/>
          <w:szCs w:val="24"/>
          <w:lang w:val="en-US"/>
        </w:rPr>
      </w:pPr>
    </w:p>
    <w:p w14:paraId="0A879439" w14:textId="0E4E17B1" w:rsidR="002A5D2F" w:rsidRDefault="002A5D2F" w:rsidP="00050E84">
      <w:pPr>
        <w:jc w:val="both"/>
        <w:rPr>
          <w:sz w:val="24"/>
          <w:szCs w:val="24"/>
          <w:lang w:val="en-US"/>
        </w:rPr>
      </w:pPr>
    </w:p>
    <w:p w14:paraId="64EF91A1" w14:textId="44E431B6" w:rsidR="002A5D2F" w:rsidRDefault="002A5D2F" w:rsidP="00050E84">
      <w:pPr>
        <w:jc w:val="both"/>
        <w:rPr>
          <w:sz w:val="24"/>
          <w:szCs w:val="24"/>
          <w:lang w:val="en-US"/>
        </w:rPr>
      </w:pPr>
    </w:p>
    <w:p w14:paraId="0153EB3D" w14:textId="77777777" w:rsidR="00404A07" w:rsidRDefault="00404A07" w:rsidP="00050E84">
      <w:pPr>
        <w:jc w:val="both"/>
        <w:rPr>
          <w:sz w:val="24"/>
          <w:szCs w:val="24"/>
          <w:lang w:val="en-US"/>
        </w:rPr>
      </w:pPr>
    </w:p>
    <w:p w14:paraId="58A3F005" w14:textId="243BCFA7" w:rsidR="002A5D2F" w:rsidRDefault="002A5D2F" w:rsidP="00050E84">
      <w:pPr>
        <w:jc w:val="both"/>
        <w:rPr>
          <w:sz w:val="24"/>
          <w:szCs w:val="24"/>
          <w:lang w:val="en-US"/>
        </w:rPr>
      </w:pPr>
    </w:p>
    <w:p w14:paraId="2599F95C" w14:textId="1F000109" w:rsidR="002A5D2F" w:rsidRDefault="002A5D2F" w:rsidP="00050E84">
      <w:pPr>
        <w:jc w:val="both"/>
        <w:rPr>
          <w:sz w:val="24"/>
          <w:szCs w:val="24"/>
          <w:lang w:val="en-US"/>
        </w:rPr>
      </w:pPr>
    </w:p>
    <w:p w14:paraId="5E347C1A" w14:textId="7746F7C7" w:rsidR="002A5D2F" w:rsidRPr="002A5D2F" w:rsidRDefault="002A5D2F" w:rsidP="00050E84">
      <w:pPr>
        <w:jc w:val="both"/>
        <w:rPr>
          <w:b/>
          <w:color w:val="00B050"/>
          <w:sz w:val="36"/>
          <w:szCs w:val="36"/>
          <w:lang w:val="en-US"/>
        </w:rPr>
      </w:pPr>
      <w:r w:rsidRPr="002A5D2F">
        <w:rPr>
          <w:b/>
          <w:color w:val="00B050"/>
          <w:sz w:val="36"/>
          <w:szCs w:val="36"/>
          <w:lang w:val="en-US"/>
        </w:rPr>
        <w:lastRenderedPageBreak/>
        <w:t>5.2 Return String information</w:t>
      </w:r>
    </w:p>
    <w:p w14:paraId="2618B37A" w14:textId="429E8DBF" w:rsidR="002A5D2F" w:rsidRPr="002A5D2F" w:rsidRDefault="002A5D2F" w:rsidP="002A5D2F">
      <w:pPr>
        <w:jc w:val="both"/>
        <w:rPr>
          <w:b/>
          <w:color w:val="FF0000"/>
          <w:sz w:val="32"/>
          <w:szCs w:val="36"/>
          <w:lang w:val="en-US"/>
        </w:rPr>
      </w:pPr>
      <w:r w:rsidRPr="002A5D2F">
        <w:rPr>
          <w:b/>
          <w:color w:val="FF0000"/>
          <w:sz w:val="32"/>
          <w:szCs w:val="36"/>
          <w:lang w:val="en-US"/>
        </w:rPr>
        <w:t>String Methods: Length()</w:t>
      </w:r>
    </w:p>
    <w:p w14:paraId="1F4A253C" w14:textId="789C7A9C" w:rsidR="002A5D2F" w:rsidRPr="007B6311" w:rsidRDefault="002A5D2F" w:rsidP="002A5D2F">
      <w:pPr>
        <w:jc w:val="both"/>
        <w:rPr>
          <w:sz w:val="24"/>
          <w:szCs w:val="24"/>
          <w:lang w:val="en-US"/>
        </w:rPr>
      </w:pPr>
      <w:r w:rsidRPr="007B6311">
        <w:rPr>
          <w:b/>
          <w:color w:val="ED7D31" w:themeColor="accent2"/>
          <w:sz w:val="28"/>
          <w:szCs w:val="24"/>
          <w:lang w:val="en-US"/>
        </w:rPr>
        <w:t>Video:</w:t>
      </w:r>
      <w:r w:rsidRPr="007B6311">
        <w:rPr>
          <w:color w:val="ED7D31" w:themeColor="accent2"/>
          <w:sz w:val="28"/>
          <w:szCs w:val="24"/>
          <w:lang w:val="en-US"/>
        </w:rPr>
        <w:t xml:space="preserve"> </w:t>
      </w:r>
      <w:r>
        <w:rPr>
          <w:b/>
          <w:color w:val="0070C0"/>
          <w:sz w:val="28"/>
          <w:szCs w:val="24"/>
          <w:lang w:val="en-US"/>
        </w:rPr>
        <w:t>StringMethodLengthV10</w:t>
      </w:r>
      <w:r w:rsidRPr="007B6311">
        <w:rPr>
          <w:b/>
          <w:color w:val="0070C0"/>
          <w:sz w:val="28"/>
          <w:szCs w:val="24"/>
          <w:lang w:val="en-US"/>
        </w:rPr>
        <w:t>.mp4</w:t>
      </w:r>
    </w:p>
    <w:p w14:paraId="179861D0" w14:textId="77777777" w:rsidR="00712EA0" w:rsidRDefault="00404A07" w:rsidP="00050E84">
      <w:pPr>
        <w:jc w:val="both"/>
        <w:rPr>
          <w:sz w:val="24"/>
          <w:szCs w:val="24"/>
          <w:lang w:val="en-US"/>
        </w:rPr>
      </w:pPr>
      <w:r w:rsidRPr="00C91E32">
        <w:rPr>
          <w:b/>
          <w:color w:val="0000FF"/>
          <w:sz w:val="24"/>
          <w:szCs w:val="24"/>
          <w:highlight w:val="yellow"/>
          <w:lang w:val="en-US"/>
        </w:rPr>
        <w:t xml:space="preserve">To return the length of a string, we'll use the </w:t>
      </w:r>
      <w:proofErr w:type="spellStart"/>
      <w:r w:rsidRPr="00C91E32">
        <w:rPr>
          <w:b/>
          <w:color w:val="0000FF"/>
          <w:sz w:val="24"/>
          <w:szCs w:val="24"/>
          <w:highlight w:val="yellow"/>
          <w:lang w:val="en-US"/>
        </w:rPr>
        <w:t>len</w:t>
      </w:r>
      <w:proofErr w:type="spellEnd"/>
      <w:r w:rsidRPr="00C91E32">
        <w:rPr>
          <w:b/>
          <w:color w:val="0000FF"/>
          <w:sz w:val="24"/>
          <w:szCs w:val="24"/>
          <w:highlight w:val="yellow"/>
          <w:lang w:val="en-US"/>
        </w:rPr>
        <w:t>() function.</w:t>
      </w:r>
      <w:r w:rsidRPr="00C91E32">
        <w:rPr>
          <w:b/>
          <w:color w:val="0000FF"/>
          <w:sz w:val="24"/>
          <w:szCs w:val="24"/>
          <w:lang w:val="en-US"/>
        </w:rPr>
        <w:t xml:space="preserve"> </w:t>
      </w:r>
      <w:r w:rsidRPr="00404A07">
        <w:rPr>
          <w:sz w:val="24"/>
          <w:szCs w:val="24"/>
          <w:lang w:val="en-US"/>
        </w:rPr>
        <w:t xml:space="preserve">In this first code cell, we have a variable, </w:t>
      </w:r>
      <w:proofErr w:type="spellStart"/>
      <w:r w:rsidRPr="00404A07">
        <w:rPr>
          <w:sz w:val="24"/>
          <w:szCs w:val="24"/>
          <w:lang w:val="en-US"/>
        </w:rPr>
        <w:t>work_tip</w:t>
      </w:r>
      <w:proofErr w:type="spellEnd"/>
      <w:r w:rsidRPr="00404A07">
        <w:rPr>
          <w:sz w:val="24"/>
          <w:szCs w:val="24"/>
          <w:lang w:val="en-US"/>
        </w:rPr>
        <w:t>.</w:t>
      </w:r>
      <w:r>
        <w:rPr>
          <w:sz w:val="24"/>
          <w:szCs w:val="24"/>
          <w:lang w:val="en-US"/>
        </w:rPr>
        <w:t xml:space="preserve"> </w:t>
      </w:r>
      <w:r w:rsidRPr="00404A07">
        <w:rPr>
          <w:sz w:val="24"/>
          <w:szCs w:val="24"/>
          <w:lang w:val="en-US"/>
        </w:rPr>
        <w:t>With the string, "save your code", which is a good habit.</w:t>
      </w:r>
      <w:r>
        <w:rPr>
          <w:sz w:val="24"/>
          <w:szCs w:val="24"/>
          <w:lang w:val="en-US"/>
        </w:rPr>
        <w:t xml:space="preserve"> </w:t>
      </w:r>
      <w:r w:rsidRPr="00404A07">
        <w:rPr>
          <w:sz w:val="24"/>
          <w:szCs w:val="24"/>
          <w:lang w:val="en-US"/>
        </w:rPr>
        <w:t xml:space="preserve">I'll save, and </w:t>
      </w:r>
      <w:r w:rsidRPr="00C25C13">
        <w:rPr>
          <w:b/>
          <w:color w:val="0000FF"/>
          <w:sz w:val="24"/>
          <w:szCs w:val="24"/>
          <w:highlight w:val="yellow"/>
          <w:lang w:val="en-US"/>
        </w:rPr>
        <w:t xml:space="preserve">we're </w:t>
      </w:r>
      <w:proofErr w:type="spellStart"/>
      <w:r w:rsidRPr="00C25C13">
        <w:rPr>
          <w:b/>
          <w:color w:val="0000FF"/>
          <w:sz w:val="24"/>
          <w:szCs w:val="24"/>
          <w:highlight w:val="yellow"/>
          <w:lang w:val="en-US"/>
        </w:rPr>
        <w:t>gonna</w:t>
      </w:r>
      <w:proofErr w:type="spellEnd"/>
      <w:r w:rsidRPr="00C25C13">
        <w:rPr>
          <w:b/>
          <w:color w:val="0000FF"/>
          <w:sz w:val="24"/>
          <w:szCs w:val="24"/>
          <w:highlight w:val="yellow"/>
          <w:lang w:val="en-US"/>
        </w:rPr>
        <w:t xml:space="preserve"> find the length of that string using the length function, </w:t>
      </w:r>
      <w:proofErr w:type="spellStart"/>
      <w:r w:rsidRPr="00C25C13">
        <w:rPr>
          <w:b/>
          <w:color w:val="0000FF"/>
          <w:sz w:val="24"/>
          <w:szCs w:val="24"/>
          <w:highlight w:val="yellow"/>
          <w:lang w:val="en-US"/>
        </w:rPr>
        <w:t>len</w:t>
      </w:r>
      <w:proofErr w:type="spellEnd"/>
      <w:r w:rsidRPr="00C25C13">
        <w:rPr>
          <w:b/>
          <w:color w:val="0000FF"/>
          <w:sz w:val="24"/>
          <w:szCs w:val="24"/>
          <w:highlight w:val="yellow"/>
          <w:lang w:val="en-US"/>
        </w:rPr>
        <w:t>, followed by parenthesis and a string. You can put a literal string or the variable as I placed in here.</w:t>
      </w:r>
      <w:r>
        <w:rPr>
          <w:sz w:val="24"/>
          <w:szCs w:val="24"/>
          <w:lang w:val="en-US"/>
        </w:rPr>
        <w:t xml:space="preserve"> </w:t>
      </w:r>
      <w:r w:rsidRPr="00404A07">
        <w:rPr>
          <w:sz w:val="24"/>
          <w:szCs w:val="24"/>
          <w:lang w:val="en-US"/>
        </w:rPr>
        <w:t>We run that, we see save your code including the spaces and</w:t>
      </w:r>
      <w:r>
        <w:rPr>
          <w:sz w:val="24"/>
          <w:szCs w:val="24"/>
          <w:lang w:val="en-US"/>
        </w:rPr>
        <w:t xml:space="preserve"> </w:t>
      </w:r>
      <w:r w:rsidRPr="00404A07">
        <w:rPr>
          <w:sz w:val="24"/>
          <w:szCs w:val="24"/>
          <w:lang w:val="en-US"/>
        </w:rPr>
        <w:t>any other characters, formatting would be 14 characters.</w:t>
      </w:r>
      <w:r>
        <w:rPr>
          <w:sz w:val="24"/>
          <w:szCs w:val="24"/>
          <w:lang w:val="en-US"/>
        </w:rPr>
        <w:t xml:space="preserve"> </w:t>
      </w:r>
    </w:p>
    <w:p w14:paraId="64C6615E" w14:textId="49FBBC7D" w:rsidR="00712EA0" w:rsidRDefault="00712EA0" w:rsidP="00050E84">
      <w:pPr>
        <w:jc w:val="both"/>
        <w:rPr>
          <w:sz w:val="24"/>
          <w:szCs w:val="24"/>
          <w:lang w:val="en-US"/>
        </w:rPr>
      </w:pPr>
      <w:r>
        <w:rPr>
          <w:noProof/>
          <w:sz w:val="24"/>
          <w:szCs w:val="24"/>
          <w:lang w:val="en-US"/>
        </w:rPr>
        <w:drawing>
          <wp:inline distT="0" distB="0" distL="0" distR="0" wp14:anchorId="3080E291" wp14:editId="55918081">
            <wp:extent cx="5391150" cy="3013710"/>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391150" cy="3013710"/>
                    </a:xfrm>
                    <a:prstGeom prst="rect">
                      <a:avLst/>
                    </a:prstGeom>
                    <a:noFill/>
                    <a:ln>
                      <a:noFill/>
                    </a:ln>
                  </pic:spPr>
                </pic:pic>
              </a:graphicData>
            </a:graphic>
          </wp:inline>
        </w:drawing>
      </w:r>
    </w:p>
    <w:p w14:paraId="0B95FCF8" w14:textId="77777777" w:rsidR="004F4DFC" w:rsidRDefault="00404A07" w:rsidP="00050E84">
      <w:pPr>
        <w:jc w:val="both"/>
        <w:rPr>
          <w:sz w:val="24"/>
          <w:szCs w:val="24"/>
          <w:lang w:val="en-US"/>
        </w:rPr>
      </w:pPr>
      <w:r w:rsidRPr="004F4DFC">
        <w:rPr>
          <w:b/>
          <w:color w:val="0000FF"/>
          <w:sz w:val="24"/>
          <w:szCs w:val="24"/>
          <w:lang w:val="en-US"/>
        </w:rPr>
        <w:t xml:space="preserve">Now we'd like to use the </w:t>
      </w:r>
      <w:proofErr w:type="spellStart"/>
      <w:r w:rsidRPr="004F4DFC">
        <w:rPr>
          <w:b/>
          <w:color w:val="0000FF"/>
          <w:sz w:val="24"/>
          <w:szCs w:val="24"/>
          <w:lang w:val="en-US"/>
        </w:rPr>
        <w:t>work_tip</w:t>
      </w:r>
      <w:proofErr w:type="spellEnd"/>
      <w:r w:rsidRPr="004F4DFC">
        <w:rPr>
          <w:b/>
          <w:color w:val="0000FF"/>
          <w:sz w:val="24"/>
          <w:szCs w:val="24"/>
          <w:lang w:val="en-US"/>
        </w:rPr>
        <w:t xml:space="preserve"> length in a print function, and I have a new </w:t>
      </w:r>
      <w:proofErr w:type="spellStart"/>
      <w:r w:rsidRPr="004F4DFC">
        <w:rPr>
          <w:b/>
          <w:color w:val="0000FF"/>
          <w:sz w:val="24"/>
          <w:szCs w:val="24"/>
          <w:lang w:val="en-US"/>
        </w:rPr>
        <w:t>work_tip</w:t>
      </w:r>
      <w:proofErr w:type="spellEnd"/>
      <w:r w:rsidRPr="004F4DFC">
        <w:rPr>
          <w:b/>
          <w:color w:val="0000FF"/>
          <w:sz w:val="24"/>
          <w:szCs w:val="24"/>
          <w:lang w:val="en-US"/>
        </w:rPr>
        <w:t xml:space="preserve"> which is "good code, is commented code". We can find the length of that printed out in a print statement because this returns an integer value</w:t>
      </w:r>
      <w:r w:rsidRPr="00404A07">
        <w:rPr>
          <w:sz w:val="24"/>
          <w:szCs w:val="24"/>
          <w:lang w:val="en-US"/>
        </w:rPr>
        <w:t>, and so</w:t>
      </w:r>
      <w:r>
        <w:rPr>
          <w:sz w:val="24"/>
          <w:szCs w:val="24"/>
          <w:lang w:val="en-US"/>
        </w:rPr>
        <w:t xml:space="preserve"> </w:t>
      </w:r>
      <w:r w:rsidRPr="00404A07">
        <w:rPr>
          <w:sz w:val="24"/>
          <w:szCs w:val="24"/>
          <w:lang w:val="en-US"/>
        </w:rPr>
        <w:t xml:space="preserve">the integer can be displayed </w:t>
      </w:r>
      <w:proofErr w:type="spellStart"/>
      <w:r w:rsidRPr="00404A07">
        <w:rPr>
          <w:sz w:val="24"/>
          <w:szCs w:val="24"/>
          <w:lang w:val="en-US"/>
        </w:rPr>
        <w:t>ina</w:t>
      </w:r>
      <w:proofErr w:type="spellEnd"/>
      <w:r w:rsidRPr="00404A07">
        <w:rPr>
          <w:sz w:val="24"/>
          <w:szCs w:val="24"/>
          <w:lang w:val="en-US"/>
        </w:rPr>
        <w:t xml:space="preserve"> print statement with commas.</w:t>
      </w:r>
      <w:r>
        <w:rPr>
          <w:sz w:val="24"/>
          <w:szCs w:val="24"/>
          <w:lang w:val="en-US"/>
        </w:rPr>
        <w:t xml:space="preserve"> </w:t>
      </w:r>
      <w:r w:rsidRPr="00404A07">
        <w:rPr>
          <w:sz w:val="24"/>
          <w:szCs w:val="24"/>
          <w:lang w:val="en-US"/>
        </w:rPr>
        <w:t xml:space="preserve">So, let's run that code, and we see the </w:t>
      </w:r>
      <w:proofErr w:type="spellStart"/>
      <w:r w:rsidRPr="00404A07">
        <w:rPr>
          <w:sz w:val="24"/>
          <w:szCs w:val="24"/>
          <w:lang w:val="en-US"/>
        </w:rPr>
        <w:t>work_tip</w:t>
      </w:r>
      <w:proofErr w:type="spellEnd"/>
      <w:r w:rsidRPr="00404A07">
        <w:rPr>
          <w:sz w:val="24"/>
          <w:szCs w:val="24"/>
          <w:lang w:val="en-US"/>
        </w:rPr>
        <w:t xml:space="preserve"> is printed</w:t>
      </w:r>
      <w:r>
        <w:rPr>
          <w:sz w:val="24"/>
          <w:szCs w:val="24"/>
          <w:lang w:val="en-US"/>
        </w:rPr>
        <w:t xml:space="preserve"> </w:t>
      </w:r>
      <w:r w:rsidRPr="00404A07">
        <w:rPr>
          <w:sz w:val="24"/>
          <w:szCs w:val="24"/>
          <w:lang w:val="en-US"/>
        </w:rPr>
        <w:t>as well as the integer value, which is 27 characters.</w:t>
      </w:r>
      <w:r>
        <w:rPr>
          <w:sz w:val="24"/>
          <w:szCs w:val="24"/>
          <w:lang w:val="en-US"/>
        </w:rPr>
        <w:t xml:space="preserve"> </w:t>
      </w:r>
    </w:p>
    <w:p w14:paraId="38A3B151" w14:textId="302FA0D7" w:rsidR="004F4DFC" w:rsidRDefault="004F4DFC" w:rsidP="00050E84">
      <w:pPr>
        <w:jc w:val="both"/>
        <w:rPr>
          <w:sz w:val="24"/>
          <w:szCs w:val="24"/>
          <w:lang w:val="en-US"/>
        </w:rPr>
      </w:pPr>
      <w:r>
        <w:rPr>
          <w:noProof/>
          <w:sz w:val="24"/>
          <w:szCs w:val="24"/>
          <w:lang w:val="en-US"/>
        </w:rPr>
        <w:drawing>
          <wp:inline distT="0" distB="0" distL="0" distR="0" wp14:anchorId="2890E203" wp14:editId="4D97BC33">
            <wp:extent cx="5391150" cy="858520"/>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391150" cy="858520"/>
                    </a:xfrm>
                    <a:prstGeom prst="rect">
                      <a:avLst/>
                    </a:prstGeom>
                    <a:noFill/>
                    <a:ln>
                      <a:noFill/>
                    </a:ln>
                  </pic:spPr>
                </pic:pic>
              </a:graphicData>
            </a:graphic>
          </wp:inline>
        </w:drawing>
      </w:r>
    </w:p>
    <w:p w14:paraId="2E3A3624" w14:textId="225E8FEF" w:rsidR="004F4DFC" w:rsidRDefault="004F4DFC" w:rsidP="00050E84">
      <w:pPr>
        <w:jc w:val="both"/>
        <w:rPr>
          <w:sz w:val="24"/>
          <w:szCs w:val="24"/>
          <w:lang w:val="en-US"/>
        </w:rPr>
      </w:pPr>
    </w:p>
    <w:p w14:paraId="20C48CE2" w14:textId="2F5D7166" w:rsidR="004F4DFC" w:rsidRDefault="004F4DFC" w:rsidP="00050E84">
      <w:pPr>
        <w:jc w:val="both"/>
        <w:rPr>
          <w:sz w:val="24"/>
          <w:szCs w:val="24"/>
          <w:lang w:val="en-US"/>
        </w:rPr>
      </w:pPr>
    </w:p>
    <w:p w14:paraId="2ED431D8" w14:textId="77777777" w:rsidR="004F4DFC" w:rsidRDefault="004F4DFC" w:rsidP="00050E84">
      <w:pPr>
        <w:jc w:val="both"/>
        <w:rPr>
          <w:sz w:val="24"/>
          <w:szCs w:val="24"/>
          <w:lang w:val="en-US"/>
        </w:rPr>
      </w:pPr>
    </w:p>
    <w:p w14:paraId="7EB2AD47" w14:textId="77777777" w:rsidR="003C4E49" w:rsidRDefault="00404A07" w:rsidP="00050E84">
      <w:pPr>
        <w:jc w:val="both"/>
        <w:rPr>
          <w:color w:val="0000FF"/>
          <w:sz w:val="24"/>
          <w:szCs w:val="24"/>
          <w:lang w:val="en-US"/>
        </w:rPr>
      </w:pPr>
      <w:r w:rsidRPr="00404A07">
        <w:rPr>
          <w:sz w:val="24"/>
          <w:szCs w:val="24"/>
          <w:lang w:val="en-US"/>
        </w:rPr>
        <w:lastRenderedPageBreak/>
        <w:t xml:space="preserve">We're </w:t>
      </w:r>
      <w:proofErr w:type="spellStart"/>
      <w:r w:rsidRPr="00404A07">
        <w:rPr>
          <w:sz w:val="24"/>
          <w:szCs w:val="24"/>
          <w:lang w:val="en-US"/>
        </w:rPr>
        <w:t>gonna</w:t>
      </w:r>
      <w:proofErr w:type="spellEnd"/>
      <w:r w:rsidRPr="00404A07">
        <w:rPr>
          <w:sz w:val="24"/>
          <w:szCs w:val="24"/>
          <w:lang w:val="en-US"/>
        </w:rPr>
        <w:t xml:space="preserve"> use that in the next example.</w:t>
      </w:r>
      <w:r>
        <w:rPr>
          <w:sz w:val="24"/>
          <w:szCs w:val="24"/>
          <w:lang w:val="en-US"/>
        </w:rPr>
        <w:t xml:space="preserve"> </w:t>
      </w:r>
      <w:r w:rsidRPr="003C4E49">
        <w:rPr>
          <w:b/>
          <w:color w:val="000000" w:themeColor="text1"/>
          <w:sz w:val="24"/>
          <w:szCs w:val="24"/>
          <w:highlight w:val="green"/>
          <w:lang w:val="en-US"/>
        </w:rPr>
        <w:t xml:space="preserve">This 27 character </w:t>
      </w:r>
      <w:proofErr w:type="spellStart"/>
      <w:r w:rsidRPr="003C4E49">
        <w:rPr>
          <w:b/>
          <w:color w:val="000000" w:themeColor="text1"/>
          <w:sz w:val="24"/>
          <w:szCs w:val="24"/>
          <w:highlight w:val="green"/>
          <w:lang w:val="en-US"/>
        </w:rPr>
        <w:t>work_tip</w:t>
      </w:r>
      <w:proofErr w:type="spellEnd"/>
      <w:r w:rsidRPr="003C4E49">
        <w:rPr>
          <w:b/>
          <w:color w:val="000000" w:themeColor="text1"/>
          <w:sz w:val="24"/>
          <w:szCs w:val="24"/>
          <w:highlight w:val="green"/>
          <w:lang w:val="en-US"/>
        </w:rPr>
        <w:t xml:space="preserve"> code, that's a little too long for me, so I'd like to cut that in half</w:t>
      </w:r>
      <w:r w:rsidRPr="00404A07">
        <w:rPr>
          <w:sz w:val="24"/>
          <w:szCs w:val="24"/>
          <w:lang w:val="en-US"/>
        </w:rPr>
        <w:t>, and so I'll find that length again,</w:t>
      </w:r>
      <w:r>
        <w:rPr>
          <w:sz w:val="24"/>
          <w:szCs w:val="24"/>
          <w:lang w:val="en-US"/>
        </w:rPr>
        <w:t xml:space="preserve"> </w:t>
      </w:r>
      <w:r w:rsidRPr="00404A07">
        <w:rPr>
          <w:sz w:val="24"/>
          <w:szCs w:val="24"/>
          <w:lang w:val="en-US"/>
        </w:rPr>
        <w:t xml:space="preserve">which this should </w:t>
      </w:r>
      <w:r w:rsidRPr="003C4E49">
        <w:rPr>
          <w:b/>
          <w:color w:val="0000FF"/>
          <w:sz w:val="24"/>
          <w:szCs w:val="24"/>
          <w:lang w:val="en-US"/>
        </w:rPr>
        <w:t xml:space="preserve">return the 27, and then I'm </w:t>
      </w:r>
      <w:proofErr w:type="spellStart"/>
      <w:r w:rsidRPr="003C4E49">
        <w:rPr>
          <w:b/>
          <w:color w:val="0000FF"/>
          <w:sz w:val="24"/>
          <w:szCs w:val="24"/>
          <w:lang w:val="en-US"/>
        </w:rPr>
        <w:t>gonna</w:t>
      </w:r>
      <w:proofErr w:type="spellEnd"/>
      <w:r w:rsidRPr="003C4E49">
        <w:rPr>
          <w:b/>
          <w:color w:val="0000FF"/>
          <w:sz w:val="24"/>
          <w:szCs w:val="24"/>
          <w:lang w:val="en-US"/>
        </w:rPr>
        <w:t xml:space="preserve"> divide that by 2. Dividing an integer by 2 will result in a float value, even if it has no decimal place, values, it will still put the decimal place .00 and change that to a float value. For that reason I'm casting it back to an </w:t>
      </w:r>
      <w:proofErr w:type="spellStart"/>
      <w:r w:rsidRPr="003C4E49">
        <w:rPr>
          <w:b/>
          <w:color w:val="0000FF"/>
          <w:sz w:val="24"/>
          <w:szCs w:val="24"/>
          <w:lang w:val="en-US"/>
        </w:rPr>
        <w:t>int</w:t>
      </w:r>
      <w:proofErr w:type="spellEnd"/>
      <w:r w:rsidRPr="003C4E49">
        <w:rPr>
          <w:b/>
          <w:color w:val="0000FF"/>
          <w:sz w:val="24"/>
          <w:szCs w:val="24"/>
          <w:lang w:val="en-US"/>
        </w:rPr>
        <w:t>(), so that I can use the integer to do some string slicing below.</w:t>
      </w:r>
      <w:r w:rsidRPr="003C4E49">
        <w:rPr>
          <w:color w:val="0000FF"/>
          <w:sz w:val="24"/>
          <w:szCs w:val="24"/>
          <w:lang w:val="en-US"/>
        </w:rPr>
        <w:t xml:space="preserve"> </w:t>
      </w:r>
      <w:r w:rsidRPr="00404A07">
        <w:rPr>
          <w:sz w:val="24"/>
          <w:szCs w:val="24"/>
          <w:lang w:val="en-US"/>
        </w:rPr>
        <w:t xml:space="preserve">Let's run this, and we see </w:t>
      </w:r>
      <w:r w:rsidRPr="003C4E49">
        <w:rPr>
          <w:b/>
          <w:color w:val="0000FF"/>
          <w:sz w:val="24"/>
          <w:szCs w:val="24"/>
          <w:highlight w:val="yellow"/>
          <w:lang w:val="en-US"/>
        </w:rPr>
        <w:t>that I Get the first half of the string in the first print statement. I do that with the string slice. I start with the default value blank. That means start at index zero or the first character and stop right print through the Character up to the stop value so that would be that halfway point. The integer would be created from this flow value dividing by two and rounding that.</w:t>
      </w:r>
      <w:r w:rsidRPr="003C4E49">
        <w:rPr>
          <w:color w:val="0000FF"/>
          <w:sz w:val="24"/>
          <w:szCs w:val="24"/>
          <w:lang w:val="en-US"/>
        </w:rPr>
        <w:t xml:space="preserve"> </w:t>
      </w:r>
    </w:p>
    <w:p w14:paraId="038A49A1" w14:textId="41CD5E97" w:rsidR="003C4E49" w:rsidRDefault="00404A07" w:rsidP="00050E84">
      <w:pPr>
        <w:jc w:val="both"/>
        <w:rPr>
          <w:sz w:val="24"/>
          <w:szCs w:val="24"/>
          <w:lang w:val="en-US"/>
        </w:rPr>
      </w:pPr>
      <w:r w:rsidRPr="003C4E49">
        <w:rPr>
          <w:b/>
          <w:color w:val="0000FF"/>
          <w:sz w:val="24"/>
          <w:szCs w:val="24"/>
          <w:highlight w:val="yellow"/>
          <w:lang w:val="en-US"/>
        </w:rPr>
        <w:t>The second print statement will start at that index point, of the midpoint, and go to the end of the code</w:t>
      </w:r>
      <w:r w:rsidRPr="00404A07">
        <w:rPr>
          <w:sz w:val="24"/>
          <w:szCs w:val="24"/>
          <w:lang w:val="en-US"/>
        </w:rPr>
        <w:t xml:space="preserve"> and we see that run here.</w:t>
      </w:r>
      <w:r>
        <w:rPr>
          <w:sz w:val="24"/>
          <w:szCs w:val="24"/>
          <w:lang w:val="en-US"/>
        </w:rPr>
        <w:t xml:space="preserve"> </w:t>
      </w:r>
    </w:p>
    <w:p w14:paraId="44F27230" w14:textId="1CD1689D" w:rsidR="003C4E49" w:rsidRDefault="003C4E49" w:rsidP="00050E84">
      <w:pPr>
        <w:jc w:val="both"/>
        <w:rPr>
          <w:sz w:val="24"/>
          <w:szCs w:val="24"/>
          <w:lang w:val="en-US"/>
        </w:rPr>
      </w:pPr>
      <w:r>
        <w:rPr>
          <w:noProof/>
          <w:sz w:val="24"/>
          <w:szCs w:val="24"/>
          <w:lang w:val="en-US"/>
        </w:rPr>
        <w:drawing>
          <wp:inline distT="0" distB="0" distL="0" distR="0" wp14:anchorId="0B2691F1" wp14:editId="725E0ACE">
            <wp:extent cx="5398770" cy="2799080"/>
            <wp:effectExtent l="0" t="0" r="0" b="127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398770" cy="2799080"/>
                    </a:xfrm>
                    <a:prstGeom prst="rect">
                      <a:avLst/>
                    </a:prstGeom>
                    <a:noFill/>
                    <a:ln>
                      <a:noFill/>
                    </a:ln>
                  </pic:spPr>
                </pic:pic>
              </a:graphicData>
            </a:graphic>
          </wp:inline>
        </w:drawing>
      </w:r>
    </w:p>
    <w:p w14:paraId="7F2820FC" w14:textId="6B375630" w:rsidR="002A5D2F" w:rsidRDefault="00404A07" w:rsidP="00050E84">
      <w:pPr>
        <w:jc w:val="both"/>
        <w:rPr>
          <w:sz w:val="24"/>
          <w:szCs w:val="24"/>
          <w:lang w:val="en-US"/>
        </w:rPr>
      </w:pPr>
      <w:r w:rsidRPr="00404A07">
        <w:rPr>
          <w:sz w:val="24"/>
          <w:szCs w:val="24"/>
          <w:lang w:val="en-US"/>
        </w:rPr>
        <w:t xml:space="preserve">We've seen that the length function </w:t>
      </w:r>
      <w:proofErr w:type="spellStart"/>
      <w:r w:rsidRPr="00404A07">
        <w:rPr>
          <w:sz w:val="24"/>
          <w:szCs w:val="24"/>
          <w:lang w:val="en-US"/>
        </w:rPr>
        <w:t>len</w:t>
      </w:r>
      <w:proofErr w:type="spellEnd"/>
      <w:r w:rsidRPr="00404A07">
        <w:rPr>
          <w:sz w:val="24"/>
          <w:szCs w:val="24"/>
          <w:lang w:val="en-US"/>
        </w:rPr>
        <w:t>() can return</w:t>
      </w:r>
      <w:r>
        <w:rPr>
          <w:sz w:val="24"/>
          <w:szCs w:val="24"/>
          <w:lang w:val="en-US"/>
        </w:rPr>
        <w:t xml:space="preserve"> </w:t>
      </w:r>
      <w:r w:rsidRPr="00404A07">
        <w:rPr>
          <w:sz w:val="24"/>
          <w:szCs w:val="24"/>
          <w:lang w:val="en-US"/>
        </w:rPr>
        <w:t>the length of a string as an integer.</w:t>
      </w:r>
      <w:r>
        <w:rPr>
          <w:sz w:val="24"/>
          <w:szCs w:val="24"/>
          <w:lang w:val="en-US"/>
        </w:rPr>
        <w:t xml:space="preserve"> </w:t>
      </w:r>
      <w:r w:rsidRPr="00404A07">
        <w:rPr>
          <w:sz w:val="24"/>
          <w:szCs w:val="24"/>
          <w:lang w:val="en-US"/>
        </w:rPr>
        <w:t>We can use that in calculations and in print statements.</w:t>
      </w:r>
      <w:r>
        <w:rPr>
          <w:sz w:val="24"/>
          <w:szCs w:val="24"/>
          <w:lang w:val="en-US"/>
        </w:rPr>
        <w:t xml:space="preserve"> </w:t>
      </w:r>
    </w:p>
    <w:p w14:paraId="6FA3DC11" w14:textId="7C3E6AD0" w:rsidR="002A5D2F" w:rsidRDefault="002A5D2F" w:rsidP="00050E84">
      <w:pPr>
        <w:jc w:val="both"/>
        <w:rPr>
          <w:sz w:val="24"/>
          <w:szCs w:val="24"/>
          <w:lang w:val="en-US"/>
        </w:rPr>
      </w:pPr>
    </w:p>
    <w:p w14:paraId="0194AA79" w14:textId="77777777" w:rsidR="002A5D2F" w:rsidRDefault="002A5D2F" w:rsidP="00050E84">
      <w:pPr>
        <w:jc w:val="both"/>
        <w:rPr>
          <w:sz w:val="24"/>
          <w:szCs w:val="24"/>
          <w:lang w:val="en-US"/>
        </w:rPr>
      </w:pPr>
    </w:p>
    <w:p w14:paraId="79053144" w14:textId="77777777" w:rsidR="002A5D2F" w:rsidRDefault="002A5D2F" w:rsidP="00050E84">
      <w:pPr>
        <w:jc w:val="both"/>
        <w:rPr>
          <w:sz w:val="24"/>
          <w:szCs w:val="24"/>
          <w:lang w:val="en-US"/>
        </w:rPr>
      </w:pPr>
    </w:p>
    <w:p w14:paraId="42B2E8B6" w14:textId="28A7188B" w:rsidR="002A5D2F" w:rsidRDefault="002A5D2F" w:rsidP="00050E84">
      <w:pPr>
        <w:jc w:val="both"/>
        <w:rPr>
          <w:sz w:val="24"/>
          <w:szCs w:val="24"/>
          <w:lang w:val="en-US"/>
        </w:rPr>
      </w:pPr>
    </w:p>
    <w:p w14:paraId="2D65473E" w14:textId="216AD896" w:rsidR="003C4E49" w:rsidRDefault="003C4E49" w:rsidP="00050E84">
      <w:pPr>
        <w:jc w:val="both"/>
        <w:rPr>
          <w:sz w:val="24"/>
          <w:szCs w:val="24"/>
          <w:lang w:val="en-US"/>
        </w:rPr>
      </w:pPr>
    </w:p>
    <w:p w14:paraId="1B03BBC6" w14:textId="79476721" w:rsidR="003C4E49" w:rsidRDefault="003C4E49" w:rsidP="00050E84">
      <w:pPr>
        <w:jc w:val="both"/>
        <w:rPr>
          <w:sz w:val="24"/>
          <w:szCs w:val="24"/>
          <w:lang w:val="en-US"/>
        </w:rPr>
      </w:pPr>
    </w:p>
    <w:p w14:paraId="434C52C7" w14:textId="62106472" w:rsidR="003C4E49" w:rsidRDefault="003C4E49" w:rsidP="00050E84">
      <w:pPr>
        <w:jc w:val="both"/>
        <w:rPr>
          <w:sz w:val="24"/>
          <w:szCs w:val="24"/>
          <w:lang w:val="en-US"/>
        </w:rPr>
      </w:pPr>
    </w:p>
    <w:p w14:paraId="29EA668C" w14:textId="206CC960" w:rsidR="003C4E49" w:rsidRDefault="003C4E49" w:rsidP="00050E84">
      <w:pPr>
        <w:jc w:val="both"/>
        <w:rPr>
          <w:sz w:val="24"/>
          <w:szCs w:val="24"/>
          <w:lang w:val="en-US"/>
        </w:rPr>
      </w:pPr>
    </w:p>
    <w:p w14:paraId="08762A6A" w14:textId="77777777" w:rsidR="003C4E49" w:rsidRDefault="003C4E49" w:rsidP="00050E84">
      <w:pPr>
        <w:jc w:val="both"/>
        <w:rPr>
          <w:sz w:val="24"/>
          <w:szCs w:val="24"/>
          <w:lang w:val="en-US"/>
        </w:rPr>
      </w:pPr>
    </w:p>
    <w:p w14:paraId="3677B767" w14:textId="3858832E" w:rsidR="002A5D2F" w:rsidRPr="002A5D2F" w:rsidRDefault="002A5D2F" w:rsidP="00050E84">
      <w:pPr>
        <w:jc w:val="both"/>
        <w:rPr>
          <w:b/>
          <w:color w:val="FF0000"/>
          <w:sz w:val="32"/>
          <w:szCs w:val="36"/>
          <w:lang w:val="en-US"/>
        </w:rPr>
      </w:pPr>
      <w:r w:rsidRPr="002A5D2F">
        <w:rPr>
          <w:b/>
          <w:color w:val="FF0000"/>
          <w:sz w:val="32"/>
          <w:szCs w:val="36"/>
          <w:lang w:val="en-US"/>
        </w:rPr>
        <w:lastRenderedPageBreak/>
        <w:t xml:space="preserve">String Methods: </w:t>
      </w:r>
      <w:r>
        <w:rPr>
          <w:b/>
          <w:color w:val="FF0000"/>
          <w:sz w:val="32"/>
          <w:szCs w:val="36"/>
          <w:lang w:val="en-US"/>
        </w:rPr>
        <w:t>.Count</w:t>
      </w:r>
      <w:r w:rsidRPr="002A5D2F">
        <w:rPr>
          <w:b/>
          <w:color w:val="FF0000"/>
          <w:sz w:val="32"/>
          <w:szCs w:val="36"/>
          <w:lang w:val="en-US"/>
        </w:rPr>
        <w:t>()</w:t>
      </w:r>
    </w:p>
    <w:p w14:paraId="074AAA5D" w14:textId="7167CFC9" w:rsidR="002A5D2F" w:rsidRPr="007B6311" w:rsidRDefault="002A5D2F" w:rsidP="002A5D2F">
      <w:pPr>
        <w:jc w:val="both"/>
        <w:rPr>
          <w:sz w:val="24"/>
          <w:szCs w:val="24"/>
          <w:lang w:val="en-US"/>
        </w:rPr>
      </w:pPr>
      <w:r w:rsidRPr="007B6311">
        <w:rPr>
          <w:b/>
          <w:color w:val="ED7D31" w:themeColor="accent2"/>
          <w:sz w:val="28"/>
          <w:szCs w:val="24"/>
          <w:lang w:val="en-US"/>
        </w:rPr>
        <w:t>Video:</w:t>
      </w:r>
      <w:r w:rsidRPr="007B6311">
        <w:rPr>
          <w:color w:val="ED7D31" w:themeColor="accent2"/>
          <w:sz w:val="28"/>
          <w:szCs w:val="24"/>
          <w:lang w:val="en-US"/>
        </w:rPr>
        <w:t xml:space="preserve"> </w:t>
      </w:r>
      <w:r>
        <w:rPr>
          <w:b/>
          <w:color w:val="0070C0"/>
          <w:sz w:val="28"/>
          <w:szCs w:val="24"/>
          <w:lang w:val="en-US"/>
        </w:rPr>
        <w:t>StringMethodCountV11</w:t>
      </w:r>
      <w:r w:rsidRPr="007B6311">
        <w:rPr>
          <w:b/>
          <w:color w:val="0070C0"/>
          <w:sz w:val="28"/>
          <w:szCs w:val="24"/>
          <w:lang w:val="en-US"/>
        </w:rPr>
        <w:t>.mp4</w:t>
      </w:r>
    </w:p>
    <w:p w14:paraId="5198E9A9" w14:textId="77777777" w:rsidR="00C424D7" w:rsidRPr="009659BE" w:rsidRDefault="00404A07" w:rsidP="00050E84">
      <w:pPr>
        <w:jc w:val="both"/>
        <w:rPr>
          <w:b/>
          <w:color w:val="FF0000"/>
          <w:sz w:val="24"/>
          <w:szCs w:val="24"/>
          <w:lang w:val="en-US"/>
        </w:rPr>
      </w:pPr>
      <w:r w:rsidRPr="009659BE">
        <w:rPr>
          <w:b/>
          <w:color w:val="FF0000"/>
          <w:sz w:val="24"/>
          <w:szCs w:val="24"/>
          <w:highlight w:val="yellow"/>
          <w:lang w:val="en-US"/>
        </w:rPr>
        <w:t>To determine the number of times that a character or a sub-string occurs within a string, we use the count method.</w:t>
      </w:r>
      <w:r w:rsidRPr="009659BE">
        <w:rPr>
          <w:b/>
          <w:color w:val="FF0000"/>
          <w:sz w:val="24"/>
          <w:szCs w:val="24"/>
          <w:lang w:val="en-US"/>
        </w:rPr>
        <w:t xml:space="preserve"> </w:t>
      </w:r>
    </w:p>
    <w:p w14:paraId="5D99D980" w14:textId="77777777" w:rsidR="009659BE" w:rsidRDefault="00404A07" w:rsidP="00050E84">
      <w:pPr>
        <w:jc w:val="both"/>
        <w:rPr>
          <w:sz w:val="24"/>
          <w:szCs w:val="24"/>
          <w:lang w:val="en-US"/>
        </w:rPr>
      </w:pPr>
      <w:r w:rsidRPr="00404A07">
        <w:rPr>
          <w:sz w:val="24"/>
          <w:szCs w:val="24"/>
          <w:lang w:val="en-US"/>
        </w:rPr>
        <w:t xml:space="preserve">In our first code cell, we're </w:t>
      </w:r>
      <w:proofErr w:type="spellStart"/>
      <w:r w:rsidRPr="00404A07">
        <w:rPr>
          <w:sz w:val="24"/>
          <w:szCs w:val="24"/>
          <w:lang w:val="en-US"/>
        </w:rPr>
        <w:t>gonna</w:t>
      </w:r>
      <w:proofErr w:type="spellEnd"/>
      <w:r w:rsidRPr="00404A07">
        <w:rPr>
          <w:sz w:val="24"/>
          <w:szCs w:val="24"/>
          <w:lang w:val="en-US"/>
        </w:rPr>
        <w:t xml:space="preserve"> look at the string </w:t>
      </w:r>
      <w:proofErr w:type="spellStart"/>
      <w:r w:rsidRPr="00404A07">
        <w:rPr>
          <w:sz w:val="24"/>
          <w:szCs w:val="24"/>
          <w:lang w:val="en-US"/>
        </w:rPr>
        <w:t>work_tip</w:t>
      </w:r>
      <w:proofErr w:type="spellEnd"/>
      <w:r>
        <w:rPr>
          <w:sz w:val="24"/>
          <w:szCs w:val="24"/>
          <w:lang w:val="en-US"/>
        </w:rPr>
        <w:t xml:space="preserve"> </w:t>
      </w:r>
      <w:r w:rsidRPr="00404A07">
        <w:rPr>
          <w:sz w:val="24"/>
          <w:szCs w:val="24"/>
          <w:lang w:val="en-US"/>
        </w:rPr>
        <w:t>Save your code.</w:t>
      </w:r>
      <w:r>
        <w:rPr>
          <w:sz w:val="24"/>
          <w:szCs w:val="24"/>
          <w:lang w:val="en-US"/>
        </w:rPr>
        <w:t xml:space="preserve"> </w:t>
      </w:r>
      <w:r w:rsidRPr="009659BE">
        <w:rPr>
          <w:b/>
          <w:color w:val="0000FF"/>
          <w:sz w:val="24"/>
          <w:szCs w:val="24"/>
          <w:lang w:val="en-US"/>
        </w:rPr>
        <w:t xml:space="preserve">And we're going to use the count method, which is a string method, and we'll look within the string </w:t>
      </w:r>
      <w:proofErr w:type="spellStart"/>
      <w:r w:rsidRPr="009659BE">
        <w:rPr>
          <w:b/>
          <w:color w:val="0000FF"/>
          <w:sz w:val="24"/>
          <w:szCs w:val="24"/>
          <w:lang w:val="en-US"/>
        </w:rPr>
        <w:t>work_tip</w:t>
      </w:r>
      <w:proofErr w:type="spellEnd"/>
      <w:r w:rsidRPr="009659BE">
        <w:rPr>
          <w:b/>
          <w:color w:val="0000FF"/>
          <w:sz w:val="24"/>
          <w:szCs w:val="24"/>
          <w:lang w:val="en-US"/>
        </w:rPr>
        <w:t>, for the occurrence of the letter "e".</w:t>
      </w:r>
      <w:r>
        <w:rPr>
          <w:sz w:val="24"/>
          <w:szCs w:val="24"/>
          <w:lang w:val="en-US"/>
        </w:rPr>
        <w:t xml:space="preserve"> </w:t>
      </w:r>
      <w:r w:rsidRPr="00404A07">
        <w:rPr>
          <w:sz w:val="24"/>
          <w:szCs w:val="24"/>
          <w:lang w:val="en-US"/>
        </w:rPr>
        <w:t>Let's run the code.</w:t>
      </w:r>
      <w:r>
        <w:rPr>
          <w:sz w:val="24"/>
          <w:szCs w:val="24"/>
          <w:lang w:val="en-US"/>
        </w:rPr>
        <w:t xml:space="preserve"> </w:t>
      </w:r>
      <w:r w:rsidRPr="00404A07">
        <w:rPr>
          <w:sz w:val="24"/>
          <w:szCs w:val="24"/>
          <w:lang w:val="en-US"/>
        </w:rPr>
        <w:t xml:space="preserve">So we see the letter "e" occurs two times on that </w:t>
      </w:r>
      <w:proofErr w:type="spellStart"/>
      <w:r w:rsidRPr="00404A07">
        <w:rPr>
          <w:sz w:val="24"/>
          <w:szCs w:val="24"/>
          <w:lang w:val="en-US"/>
        </w:rPr>
        <w:t>work_tip</w:t>
      </w:r>
      <w:proofErr w:type="spellEnd"/>
      <w:r w:rsidRPr="00404A07">
        <w:rPr>
          <w:sz w:val="24"/>
          <w:szCs w:val="24"/>
          <w:lang w:val="en-US"/>
        </w:rPr>
        <w:t>,</w:t>
      </w:r>
      <w:r>
        <w:rPr>
          <w:sz w:val="24"/>
          <w:szCs w:val="24"/>
          <w:lang w:val="en-US"/>
        </w:rPr>
        <w:t xml:space="preserve"> </w:t>
      </w:r>
      <w:r w:rsidRPr="00404A07">
        <w:rPr>
          <w:sz w:val="24"/>
          <w:szCs w:val="24"/>
          <w:lang w:val="en-US"/>
        </w:rPr>
        <w:t>so that would be the "save code" "e" is there.</w:t>
      </w:r>
      <w:r>
        <w:rPr>
          <w:sz w:val="24"/>
          <w:szCs w:val="24"/>
          <w:lang w:val="en-US"/>
        </w:rPr>
        <w:t xml:space="preserve"> </w:t>
      </w:r>
    </w:p>
    <w:p w14:paraId="350934F2" w14:textId="3BA343A5" w:rsidR="009659BE" w:rsidRDefault="009659BE" w:rsidP="009659BE">
      <w:pPr>
        <w:jc w:val="center"/>
        <w:rPr>
          <w:sz w:val="24"/>
          <w:szCs w:val="24"/>
          <w:lang w:val="en-US"/>
        </w:rPr>
      </w:pPr>
      <w:r>
        <w:rPr>
          <w:noProof/>
          <w:sz w:val="24"/>
          <w:szCs w:val="24"/>
          <w:lang w:val="en-US"/>
        </w:rPr>
        <w:drawing>
          <wp:inline distT="0" distB="0" distL="0" distR="0" wp14:anchorId="4AB5F5E5" wp14:editId="5856FD96">
            <wp:extent cx="3808675" cy="2067182"/>
            <wp:effectExtent l="0" t="0" r="1905"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837022" cy="2082568"/>
                    </a:xfrm>
                    <a:prstGeom prst="rect">
                      <a:avLst/>
                    </a:prstGeom>
                    <a:noFill/>
                    <a:ln>
                      <a:noFill/>
                    </a:ln>
                  </pic:spPr>
                </pic:pic>
              </a:graphicData>
            </a:graphic>
          </wp:inline>
        </w:drawing>
      </w:r>
    </w:p>
    <w:p w14:paraId="2799F25B" w14:textId="77777777" w:rsidR="00FB7F92" w:rsidRDefault="00404A07" w:rsidP="00050E84">
      <w:pPr>
        <w:jc w:val="both"/>
        <w:rPr>
          <w:sz w:val="24"/>
          <w:szCs w:val="24"/>
          <w:lang w:val="en-US"/>
        </w:rPr>
      </w:pPr>
      <w:r w:rsidRPr="00FB7F92">
        <w:rPr>
          <w:b/>
          <w:color w:val="0000FF"/>
          <w:sz w:val="24"/>
          <w:szCs w:val="24"/>
          <w:highlight w:val="yellow"/>
          <w:lang w:val="en-US"/>
        </w:rPr>
        <w:t>We can also look for other letters and we can see that some letters will not occur, and we can search for strings of multiple characters.</w:t>
      </w:r>
      <w:r w:rsidRPr="00FB7F92">
        <w:rPr>
          <w:color w:val="0000FF"/>
          <w:sz w:val="24"/>
          <w:szCs w:val="24"/>
          <w:lang w:val="en-US"/>
        </w:rPr>
        <w:t xml:space="preserve"> </w:t>
      </w:r>
      <w:r w:rsidRPr="00404A07">
        <w:rPr>
          <w:sz w:val="24"/>
          <w:szCs w:val="24"/>
          <w:lang w:val="en-US"/>
        </w:rPr>
        <w:t xml:space="preserve">So in this case, we're </w:t>
      </w:r>
      <w:proofErr w:type="spellStart"/>
      <w:r w:rsidRPr="00404A07">
        <w:rPr>
          <w:sz w:val="24"/>
          <w:szCs w:val="24"/>
          <w:lang w:val="en-US"/>
        </w:rPr>
        <w:t>gonna</w:t>
      </w:r>
      <w:proofErr w:type="spellEnd"/>
      <w:r w:rsidRPr="00404A07">
        <w:rPr>
          <w:sz w:val="24"/>
          <w:szCs w:val="24"/>
          <w:lang w:val="en-US"/>
        </w:rPr>
        <w:t xml:space="preserve"> look for</w:t>
      </w:r>
      <w:r>
        <w:rPr>
          <w:sz w:val="24"/>
          <w:szCs w:val="24"/>
          <w:lang w:val="en-US"/>
        </w:rPr>
        <w:t xml:space="preserve"> </w:t>
      </w:r>
      <w:r w:rsidRPr="00404A07">
        <w:rPr>
          <w:sz w:val="24"/>
          <w:szCs w:val="24"/>
          <w:lang w:val="en-US"/>
        </w:rPr>
        <w:t>the string C-O-D-E for "code" and see how that occurs.</w:t>
      </w:r>
      <w:r>
        <w:rPr>
          <w:sz w:val="24"/>
          <w:szCs w:val="24"/>
          <w:lang w:val="en-US"/>
        </w:rPr>
        <w:t xml:space="preserve"> </w:t>
      </w:r>
      <w:r w:rsidRPr="00404A07">
        <w:rPr>
          <w:sz w:val="24"/>
          <w:szCs w:val="24"/>
          <w:lang w:val="en-US"/>
        </w:rPr>
        <w:t xml:space="preserve">And so we see printed our </w:t>
      </w:r>
      <w:proofErr w:type="spellStart"/>
      <w:r w:rsidRPr="00404A07">
        <w:rPr>
          <w:sz w:val="24"/>
          <w:szCs w:val="24"/>
          <w:lang w:val="en-US"/>
        </w:rPr>
        <w:t>work_tips</w:t>
      </w:r>
      <w:proofErr w:type="spellEnd"/>
      <w:r w:rsidRPr="00404A07">
        <w:rPr>
          <w:sz w:val="24"/>
          <w:szCs w:val="24"/>
          <w:lang w:val="en-US"/>
        </w:rPr>
        <w:t>, "save your code",</w:t>
      </w:r>
      <w:r>
        <w:rPr>
          <w:sz w:val="24"/>
          <w:szCs w:val="24"/>
          <w:lang w:val="en-US"/>
        </w:rPr>
        <w:t xml:space="preserve"> </w:t>
      </w:r>
      <w:r w:rsidRPr="00404A07">
        <w:rPr>
          <w:sz w:val="24"/>
          <w:szCs w:val="24"/>
          <w:lang w:val="en-US"/>
        </w:rPr>
        <w:t>that there are no "w", there are two "o", and</w:t>
      </w:r>
      <w:r>
        <w:rPr>
          <w:sz w:val="24"/>
          <w:szCs w:val="24"/>
          <w:lang w:val="en-US"/>
        </w:rPr>
        <w:t xml:space="preserve"> </w:t>
      </w:r>
      <w:r w:rsidRPr="00404A07">
        <w:rPr>
          <w:sz w:val="24"/>
          <w:szCs w:val="24"/>
          <w:lang w:val="en-US"/>
        </w:rPr>
        <w:t xml:space="preserve">that the string "code" occurs in this </w:t>
      </w:r>
      <w:proofErr w:type="spellStart"/>
      <w:r w:rsidRPr="00404A07">
        <w:rPr>
          <w:sz w:val="24"/>
          <w:szCs w:val="24"/>
          <w:lang w:val="en-US"/>
        </w:rPr>
        <w:t>work_tip</w:t>
      </w:r>
      <w:proofErr w:type="spellEnd"/>
      <w:r w:rsidRPr="00404A07">
        <w:rPr>
          <w:sz w:val="24"/>
          <w:szCs w:val="24"/>
          <w:lang w:val="en-US"/>
        </w:rPr>
        <w:t xml:space="preserve"> string one time.</w:t>
      </w:r>
      <w:r>
        <w:rPr>
          <w:sz w:val="24"/>
          <w:szCs w:val="24"/>
          <w:lang w:val="en-US"/>
        </w:rPr>
        <w:t xml:space="preserve"> </w:t>
      </w:r>
    </w:p>
    <w:p w14:paraId="2A9DB255" w14:textId="7C1A20BB" w:rsidR="00FB7F92" w:rsidRDefault="00FB7F92" w:rsidP="00050E84">
      <w:pPr>
        <w:jc w:val="both"/>
        <w:rPr>
          <w:sz w:val="24"/>
          <w:szCs w:val="24"/>
          <w:lang w:val="en-US"/>
        </w:rPr>
      </w:pPr>
      <w:r>
        <w:rPr>
          <w:noProof/>
          <w:sz w:val="24"/>
          <w:szCs w:val="24"/>
          <w:lang w:val="en-US"/>
        </w:rPr>
        <w:drawing>
          <wp:inline distT="0" distB="0" distL="0" distR="0" wp14:anchorId="5FFA7D39" wp14:editId="33BD3154">
            <wp:extent cx="5398770" cy="1876425"/>
            <wp:effectExtent l="0" t="0" r="0" b="9525"/>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398770" cy="1876425"/>
                    </a:xfrm>
                    <a:prstGeom prst="rect">
                      <a:avLst/>
                    </a:prstGeom>
                    <a:noFill/>
                    <a:ln>
                      <a:noFill/>
                    </a:ln>
                  </pic:spPr>
                </pic:pic>
              </a:graphicData>
            </a:graphic>
          </wp:inline>
        </w:drawing>
      </w:r>
    </w:p>
    <w:p w14:paraId="29E1E121" w14:textId="77777777" w:rsidR="00FB7F92" w:rsidRDefault="00FB7F92" w:rsidP="00050E84">
      <w:pPr>
        <w:jc w:val="both"/>
        <w:rPr>
          <w:sz w:val="24"/>
          <w:szCs w:val="24"/>
          <w:lang w:val="en-US"/>
        </w:rPr>
      </w:pPr>
    </w:p>
    <w:p w14:paraId="1781529B" w14:textId="77777777" w:rsidR="00FB7F92" w:rsidRDefault="00FB7F92" w:rsidP="00050E84">
      <w:pPr>
        <w:jc w:val="both"/>
        <w:rPr>
          <w:sz w:val="24"/>
          <w:szCs w:val="24"/>
          <w:lang w:val="en-US"/>
        </w:rPr>
      </w:pPr>
    </w:p>
    <w:p w14:paraId="5B0B3687" w14:textId="77777777" w:rsidR="00FB7F92" w:rsidRDefault="00FB7F92" w:rsidP="00050E84">
      <w:pPr>
        <w:jc w:val="both"/>
        <w:rPr>
          <w:sz w:val="24"/>
          <w:szCs w:val="24"/>
          <w:lang w:val="en-US"/>
        </w:rPr>
      </w:pPr>
    </w:p>
    <w:p w14:paraId="280D05D1" w14:textId="34CDED09" w:rsidR="00FB7F92" w:rsidRDefault="00404A07" w:rsidP="00050E84">
      <w:pPr>
        <w:jc w:val="both"/>
        <w:rPr>
          <w:sz w:val="24"/>
          <w:szCs w:val="24"/>
          <w:lang w:val="en-US"/>
        </w:rPr>
      </w:pPr>
      <w:r w:rsidRPr="00794717">
        <w:rPr>
          <w:b/>
          <w:color w:val="0000FF"/>
          <w:sz w:val="24"/>
          <w:szCs w:val="24"/>
          <w:lang w:val="en-US"/>
        </w:rPr>
        <w:lastRenderedPageBreak/>
        <w:t xml:space="preserve">Save your code is 14 characters long, and so we're </w:t>
      </w:r>
      <w:proofErr w:type="spellStart"/>
      <w:r w:rsidRPr="00794717">
        <w:rPr>
          <w:b/>
          <w:color w:val="0000FF"/>
          <w:sz w:val="24"/>
          <w:szCs w:val="24"/>
          <w:lang w:val="en-US"/>
        </w:rPr>
        <w:t>gonna</w:t>
      </w:r>
      <w:proofErr w:type="spellEnd"/>
      <w:r w:rsidRPr="00794717">
        <w:rPr>
          <w:b/>
          <w:color w:val="0000FF"/>
          <w:sz w:val="24"/>
          <w:szCs w:val="24"/>
          <w:lang w:val="en-US"/>
        </w:rPr>
        <w:t xml:space="preserve"> break this in two halves. So using string slicing, we can start at the index zero, the first character and go to index six, because we'll stop at index seven. And then we'll also do the second half starting at index seven going to the end of the string.</w:t>
      </w:r>
      <w:r w:rsidRPr="00794717">
        <w:rPr>
          <w:color w:val="0000FF"/>
          <w:sz w:val="24"/>
          <w:szCs w:val="24"/>
          <w:lang w:val="en-US"/>
        </w:rPr>
        <w:t xml:space="preserve"> </w:t>
      </w:r>
      <w:r w:rsidRPr="00404A07">
        <w:rPr>
          <w:sz w:val="24"/>
          <w:szCs w:val="24"/>
          <w:lang w:val="en-US"/>
        </w:rPr>
        <w:t>You'll see that output is looking for letter "o",</w:t>
      </w:r>
      <w:r>
        <w:rPr>
          <w:sz w:val="24"/>
          <w:szCs w:val="24"/>
          <w:lang w:val="en-US"/>
        </w:rPr>
        <w:t xml:space="preserve"> </w:t>
      </w:r>
      <w:r w:rsidRPr="00404A07">
        <w:rPr>
          <w:sz w:val="24"/>
          <w:szCs w:val="24"/>
          <w:lang w:val="en-US"/>
        </w:rPr>
        <w:t>there is one o in the first half so it stops at "save" then "</w:t>
      </w:r>
      <w:proofErr w:type="spellStart"/>
      <w:r w:rsidRPr="00404A07">
        <w:rPr>
          <w:sz w:val="24"/>
          <w:szCs w:val="24"/>
          <w:lang w:val="en-US"/>
        </w:rPr>
        <w:t>yo</w:t>
      </w:r>
      <w:proofErr w:type="spellEnd"/>
      <w:r w:rsidRPr="00404A07">
        <w:rPr>
          <w:sz w:val="24"/>
          <w:szCs w:val="24"/>
          <w:lang w:val="en-US"/>
        </w:rPr>
        <w:t>",</w:t>
      </w:r>
      <w:r>
        <w:rPr>
          <w:sz w:val="24"/>
          <w:szCs w:val="24"/>
          <w:lang w:val="en-US"/>
        </w:rPr>
        <w:t xml:space="preserve"> </w:t>
      </w:r>
      <w:r w:rsidRPr="00404A07">
        <w:rPr>
          <w:sz w:val="24"/>
          <w:szCs w:val="24"/>
          <w:lang w:val="en-US"/>
        </w:rPr>
        <w:t>and then the rest of "your" is over here, "</w:t>
      </w:r>
      <w:proofErr w:type="spellStart"/>
      <w:r w:rsidRPr="00404A07">
        <w:rPr>
          <w:sz w:val="24"/>
          <w:szCs w:val="24"/>
          <w:lang w:val="en-US"/>
        </w:rPr>
        <w:t>ur</w:t>
      </w:r>
      <w:proofErr w:type="spellEnd"/>
      <w:r w:rsidRPr="00404A07">
        <w:rPr>
          <w:sz w:val="24"/>
          <w:szCs w:val="24"/>
          <w:lang w:val="en-US"/>
        </w:rPr>
        <w:t>", and there's an "o" there.</w:t>
      </w:r>
      <w:r>
        <w:rPr>
          <w:sz w:val="24"/>
          <w:szCs w:val="24"/>
          <w:lang w:val="en-US"/>
        </w:rPr>
        <w:t xml:space="preserve"> </w:t>
      </w:r>
    </w:p>
    <w:p w14:paraId="31F64C2F" w14:textId="51F5F820" w:rsidR="00FB7F92" w:rsidRDefault="00FB7F92" w:rsidP="00050E84">
      <w:pPr>
        <w:jc w:val="both"/>
        <w:rPr>
          <w:sz w:val="24"/>
          <w:szCs w:val="24"/>
          <w:lang w:val="en-US"/>
        </w:rPr>
      </w:pPr>
      <w:r>
        <w:rPr>
          <w:noProof/>
          <w:sz w:val="24"/>
          <w:szCs w:val="24"/>
          <w:lang w:val="en-US"/>
        </w:rPr>
        <w:drawing>
          <wp:inline distT="0" distB="0" distL="0" distR="0" wp14:anchorId="7A15441C" wp14:editId="7D45B426">
            <wp:extent cx="5391150" cy="3800475"/>
            <wp:effectExtent l="0" t="0" r="0" b="9525"/>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391150" cy="3800475"/>
                    </a:xfrm>
                    <a:prstGeom prst="rect">
                      <a:avLst/>
                    </a:prstGeom>
                    <a:noFill/>
                    <a:ln>
                      <a:noFill/>
                    </a:ln>
                  </pic:spPr>
                </pic:pic>
              </a:graphicData>
            </a:graphic>
          </wp:inline>
        </w:drawing>
      </w:r>
    </w:p>
    <w:p w14:paraId="1D543BE3" w14:textId="643CB3CC" w:rsidR="00FB7F92" w:rsidRDefault="00404A07" w:rsidP="00050E84">
      <w:pPr>
        <w:jc w:val="both"/>
        <w:rPr>
          <w:sz w:val="24"/>
          <w:szCs w:val="24"/>
          <w:lang w:val="en-US"/>
        </w:rPr>
      </w:pPr>
      <w:r w:rsidRPr="00404A07">
        <w:rPr>
          <w:sz w:val="24"/>
          <w:szCs w:val="24"/>
          <w:lang w:val="en-US"/>
        </w:rPr>
        <w:t>So we are able to combine both string slicing and</w:t>
      </w:r>
      <w:r>
        <w:rPr>
          <w:sz w:val="24"/>
          <w:szCs w:val="24"/>
          <w:lang w:val="en-US"/>
        </w:rPr>
        <w:t xml:space="preserve"> </w:t>
      </w:r>
      <w:r w:rsidRPr="00404A07">
        <w:rPr>
          <w:sz w:val="24"/>
          <w:szCs w:val="24"/>
          <w:lang w:val="en-US"/>
        </w:rPr>
        <w:t>our count method, because the string slice returns a string and</w:t>
      </w:r>
      <w:r>
        <w:rPr>
          <w:sz w:val="24"/>
          <w:szCs w:val="24"/>
          <w:lang w:val="en-US"/>
        </w:rPr>
        <w:t xml:space="preserve"> </w:t>
      </w:r>
      <w:r w:rsidRPr="00404A07">
        <w:rPr>
          <w:sz w:val="24"/>
          <w:szCs w:val="24"/>
          <w:lang w:val="en-US"/>
        </w:rPr>
        <w:t>we can use the count method on any string.</w:t>
      </w:r>
      <w:r>
        <w:rPr>
          <w:sz w:val="24"/>
          <w:szCs w:val="24"/>
          <w:lang w:val="en-US"/>
        </w:rPr>
        <w:t xml:space="preserve"> </w:t>
      </w:r>
    </w:p>
    <w:p w14:paraId="07CA8097" w14:textId="7BDA3257" w:rsidR="00FB7F92" w:rsidRDefault="00794717" w:rsidP="00050E84">
      <w:pPr>
        <w:jc w:val="both"/>
        <w:rPr>
          <w:sz w:val="24"/>
          <w:szCs w:val="24"/>
          <w:lang w:val="en-US"/>
        </w:rPr>
      </w:pPr>
      <w:r>
        <w:rPr>
          <w:noProof/>
          <w:sz w:val="24"/>
          <w:szCs w:val="24"/>
          <w:lang w:val="en-US"/>
        </w:rPr>
        <w:drawing>
          <wp:inline distT="0" distB="0" distL="0" distR="0" wp14:anchorId="7DA35E0E" wp14:editId="6E2AD27F">
            <wp:extent cx="5398770" cy="993775"/>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398770" cy="993775"/>
                    </a:xfrm>
                    <a:prstGeom prst="rect">
                      <a:avLst/>
                    </a:prstGeom>
                    <a:noFill/>
                    <a:ln>
                      <a:noFill/>
                    </a:ln>
                  </pic:spPr>
                </pic:pic>
              </a:graphicData>
            </a:graphic>
          </wp:inline>
        </w:drawing>
      </w:r>
    </w:p>
    <w:p w14:paraId="448EFF62" w14:textId="6022423E" w:rsidR="002A5D2F" w:rsidRDefault="00404A07" w:rsidP="00050E84">
      <w:pPr>
        <w:jc w:val="both"/>
        <w:rPr>
          <w:sz w:val="24"/>
          <w:szCs w:val="24"/>
          <w:lang w:val="en-US"/>
        </w:rPr>
      </w:pPr>
      <w:r w:rsidRPr="00404A07">
        <w:rPr>
          <w:sz w:val="24"/>
          <w:szCs w:val="24"/>
          <w:lang w:val="en-US"/>
        </w:rPr>
        <w:t>Count returns the number of times a character or</w:t>
      </w:r>
      <w:r>
        <w:rPr>
          <w:sz w:val="24"/>
          <w:szCs w:val="24"/>
          <w:lang w:val="en-US"/>
        </w:rPr>
        <w:t xml:space="preserve"> </w:t>
      </w:r>
      <w:r w:rsidRPr="00404A07">
        <w:rPr>
          <w:sz w:val="24"/>
          <w:szCs w:val="24"/>
          <w:lang w:val="en-US"/>
        </w:rPr>
        <w:t>a sub-string occur within a string.</w:t>
      </w:r>
      <w:r>
        <w:rPr>
          <w:sz w:val="24"/>
          <w:szCs w:val="24"/>
          <w:lang w:val="en-US"/>
        </w:rPr>
        <w:t xml:space="preserve"> </w:t>
      </w:r>
    </w:p>
    <w:p w14:paraId="3356AD34" w14:textId="7CCA3C7F" w:rsidR="002A5D2F" w:rsidRDefault="002A5D2F" w:rsidP="00050E84">
      <w:pPr>
        <w:jc w:val="both"/>
        <w:rPr>
          <w:sz w:val="24"/>
          <w:szCs w:val="24"/>
          <w:lang w:val="en-US"/>
        </w:rPr>
      </w:pPr>
    </w:p>
    <w:p w14:paraId="757FCEF1" w14:textId="4332E8AA" w:rsidR="00794717" w:rsidRDefault="00794717" w:rsidP="00050E84">
      <w:pPr>
        <w:jc w:val="both"/>
        <w:rPr>
          <w:sz w:val="24"/>
          <w:szCs w:val="24"/>
          <w:lang w:val="en-US"/>
        </w:rPr>
      </w:pPr>
    </w:p>
    <w:p w14:paraId="13149801" w14:textId="18181477" w:rsidR="00794717" w:rsidRDefault="00794717" w:rsidP="00050E84">
      <w:pPr>
        <w:jc w:val="both"/>
        <w:rPr>
          <w:sz w:val="24"/>
          <w:szCs w:val="24"/>
          <w:lang w:val="en-US"/>
        </w:rPr>
      </w:pPr>
    </w:p>
    <w:p w14:paraId="6ED5D240" w14:textId="1BEFC3DC" w:rsidR="00794717" w:rsidRDefault="00794717" w:rsidP="00050E84">
      <w:pPr>
        <w:jc w:val="both"/>
        <w:rPr>
          <w:sz w:val="24"/>
          <w:szCs w:val="24"/>
          <w:lang w:val="en-US"/>
        </w:rPr>
      </w:pPr>
    </w:p>
    <w:p w14:paraId="583983E5" w14:textId="77777777" w:rsidR="00794717" w:rsidRDefault="00794717" w:rsidP="00050E84">
      <w:pPr>
        <w:jc w:val="both"/>
        <w:rPr>
          <w:sz w:val="24"/>
          <w:szCs w:val="24"/>
          <w:lang w:val="en-US"/>
        </w:rPr>
      </w:pPr>
    </w:p>
    <w:p w14:paraId="168F12E6" w14:textId="66B6B6AD" w:rsidR="002A5D2F" w:rsidRPr="002A5D2F" w:rsidRDefault="002A5D2F" w:rsidP="00050E84">
      <w:pPr>
        <w:jc w:val="both"/>
        <w:rPr>
          <w:b/>
          <w:color w:val="FF0000"/>
          <w:sz w:val="32"/>
          <w:szCs w:val="36"/>
          <w:lang w:val="en-US"/>
        </w:rPr>
      </w:pPr>
      <w:r w:rsidRPr="002A5D2F">
        <w:rPr>
          <w:b/>
          <w:color w:val="FF0000"/>
          <w:sz w:val="32"/>
          <w:szCs w:val="36"/>
          <w:lang w:val="en-US"/>
        </w:rPr>
        <w:lastRenderedPageBreak/>
        <w:t xml:space="preserve">String Methods: </w:t>
      </w:r>
      <w:r>
        <w:rPr>
          <w:b/>
          <w:color w:val="FF0000"/>
          <w:sz w:val="32"/>
          <w:szCs w:val="36"/>
          <w:lang w:val="en-US"/>
        </w:rPr>
        <w:t>.Find</w:t>
      </w:r>
      <w:r w:rsidRPr="002A5D2F">
        <w:rPr>
          <w:b/>
          <w:color w:val="FF0000"/>
          <w:sz w:val="32"/>
          <w:szCs w:val="36"/>
          <w:lang w:val="en-US"/>
        </w:rPr>
        <w:t>()</w:t>
      </w:r>
    </w:p>
    <w:p w14:paraId="3DC7023B" w14:textId="369B3D65" w:rsidR="002A5D2F" w:rsidRPr="007B6311" w:rsidRDefault="002A5D2F" w:rsidP="002A5D2F">
      <w:pPr>
        <w:jc w:val="both"/>
        <w:rPr>
          <w:sz w:val="24"/>
          <w:szCs w:val="24"/>
          <w:lang w:val="en-US"/>
        </w:rPr>
      </w:pPr>
      <w:r w:rsidRPr="007B6311">
        <w:rPr>
          <w:b/>
          <w:color w:val="ED7D31" w:themeColor="accent2"/>
          <w:sz w:val="28"/>
          <w:szCs w:val="24"/>
          <w:lang w:val="en-US"/>
        </w:rPr>
        <w:t>Video:</w:t>
      </w:r>
      <w:r w:rsidRPr="007B6311">
        <w:rPr>
          <w:color w:val="ED7D31" w:themeColor="accent2"/>
          <w:sz w:val="28"/>
          <w:szCs w:val="24"/>
          <w:lang w:val="en-US"/>
        </w:rPr>
        <w:t xml:space="preserve"> </w:t>
      </w:r>
      <w:r>
        <w:rPr>
          <w:b/>
          <w:color w:val="0070C0"/>
          <w:sz w:val="28"/>
          <w:szCs w:val="24"/>
          <w:lang w:val="en-US"/>
        </w:rPr>
        <w:t>StringMethodFindV12</w:t>
      </w:r>
      <w:r w:rsidRPr="007B6311">
        <w:rPr>
          <w:b/>
          <w:color w:val="0070C0"/>
          <w:sz w:val="28"/>
          <w:szCs w:val="24"/>
          <w:lang w:val="en-US"/>
        </w:rPr>
        <w:t>.mp4</w:t>
      </w:r>
    </w:p>
    <w:p w14:paraId="16D33B43" w14:textId="77777777" w:rsidR="00EF5F34" w:rsidRPr="00EF5F34" w:rsidRDefault="00404A07" w:rsidP="00050E84">
      <w:pPr>
        <w:jc w:val="both"/>
        <w:rPr>
          <w:b/>
          <w:color w:val="FF0000"/>
          <w:sz w:val="24"/>
          <w:szCs w:val="24"/>
          <w:lang w:val="en-US"/>
        </w:rPr>
      </w:pPr>
      <w:r w:rsidRPr="00EF5F34">
        <w:rPr>
          <w:b/>
          <w:color w:val="FF0000"/>
          <w:sz w:val="24"/>
          <w:szCs w:val="24"/>
          <w:highlight w:val="yellow"/>
          <w:lang w:val="en-US"/>
        </w:rPr>
        <w:t>To find the index of where a character or a sub-string occurs within a string, we can use the find method.</w:t>
      </w:r>
      <w:r w:rsidRPr="00EF5F34">
        <w:rPr>
          <w:b/>
          <w:color w:val="FF0000"/>
          <w:sz w:val="24"/>
          <w:szCs w:val="24"/>
          <w:lang w:val="en-US"/>
        </w:rPr>
        <w:t xml:space="preserve"> </w:t>
      </w:r>
    </w:p>
    <w:p w14:paraId="2800B2C3" w14:textId="77732159" w:rsidR="00345F0E" w:rsidRDefault="00404A07" w:rsidP="00050E84">
      <w:pPr>
        <w:jc w:val="both"/>
        <w:rPr>
          <w:sz w:val="24"/>
          <w:szCs w:val="24"/>
          <w:lang w:val="en-US"/>
        </w:rPr>
      </w:pPr>
      <w:r w:rsidRPr="00404A07">
        <w:rPr>
          <w:sz w:val="24"/>
          <w:szCs w:val="24"/>
          <w:lang w:val="en-US"/>
        </w:rPr>
        <w:t xml:space="preserve">In our first code cell, we use the find method on </w:t>
      </w:r>
      <w:proofErr w:type="spellStart"/>
      <w:r w:rsidRPr="00404A07">
        <w:rPr>
          <w:sz w:val="24"/>
          <w:szCs w:val="24"/>
          <w:lang w:val="en-US"/>
        </w:rPr>
        <w:t>work_tip</w:t>
      </w:r>
      <w:proofErr w:type="spellEnd"/>
      <w:r>
        <w:rPr>
          <w:sz w:val="24"/>
          <w:szCs w:val="24"/>
          <w:lang w:val="en-US"/>
        </w:rPr>
        <w:t xml:space="preserve"> </w:t>
      </w:r>
      <w:r w:rsidRPr="00404A07">
        <w:rPr>
          <w:sz w:val="24"/>
          <w:szCs w:val="24"/>
          <w:lang w:val="en-US"/>
        </w:rPr>
        <w:t>which is a variable that contains the string "save your code".</w:t>
      </w:r>
      <w:r>
        <w:rPr>
          <w:sz w:val="24"/>
          <w:szCs w:val="24"/>
          <w:lang w:val="en-US"/>
        </w:rPr>
        <w:t xml:space="preserve"> </w:t>
      </w:r>
      <w:r w:rsidRPr="00404A07">
        <w:rPr>
          <w:sz w:val="24"/>
          <w:szCs w:val="24"/>
          <w:lang w:val="en-US"/>
        </w:rPr>
        <w:t>Don't forget, save your code.</w:t>
      </w:r>
      <w:r>
        <w:rPr>
          <w:sz w:val="24"/>
          <w:szCs w:val="24"/>
          <w:lang w:val="en-US"/>
        </w:rPr>
        <w:t xml:space="preserve"> </w:t>
      </w:r>
      <w:r w:rsidRPr="00EF5F34">
        <w:rPr>
          <w:b/>
          <w:color w:val="0000FF"/>
          <w:sz w:val="24"/>
          <w:szCs w:val="24"/>
          <w:lang w:val="en-US"/>
        </w:rPr>
        <w:t>And we see that it is searching for a space and we have a space right there at index four.</w:t>
      </w:r>
      <w:r w:rsidRPr="00EF5F34">
        <w:rPr>
          <w:color w:val="0000FF"/>
          <w:sz w:val="24"/>
          <w:szCs w:val="24"/>
          <w:lang w:val="en-US"/>
        </w:rPr>
        <w:t xml:space="preserve"> </w:t>
      </w:r>
      <w:r w:rsidRPr="00404A07">
        <w:rPr>
          <w:sz w:val="24"/>
          <w:szCs w:val="24"/>
          <w:lang w:val="en-US"/>
        </w:rPr>
        <w:t>So this is "s" is (counting) zero, one, two, three</w:t>
      </w:r>
      <w:r w:rsidRPr="00EF5F34">
        <w:rPr>
          <w:b/>
          <w:color w:val="0000FF"/>
          <w:sz w:val="24"/>
          <w:szCs w:val="24"/>
          <w:lang w:val="en-US"/>
        </w:rPr>
        <w:t>. So the space is index four.</w:t>
      </w:r>
      <w:r w:rsidRPr="00EF5F34">
        <w:rPr>
          <w:color w:val="0000FF"/>
          <w:sz w:val="24"/>
          <w:szCs w:val="24"/>
          <w:lang w:val="en-US"/>
        </w:rPr>
        <w:t xml:space="preserve"> </w:t>
      </w:r>
      <w:r w:rsidRPr="00404A07">
        <w:rPr>
          <w:sz w:val="24"/>
          <w:szCs w:val="24"/>
          <w:lang w:val="en-US"/>
        </w:rPr>
        <w:t>Let's run the code, and we see the first space is the index four.</w:t>
      </w:r>
      <w:r>
        <w:rPr>
          <w:sz w:val="24"/>
          <w:szCs w:val="24"/>
          <w:lang w:val="en-US"/>
        </w:rPr>
        <w:t xml:space="preserve"> </w:t>
      </w:r>
      <w:r w:rsidRPr="00404A07">
        <w:rPr>
          <w:sz w:val="24"/>
          <w:szCs w:val="24"/>
          <w:lang w:val="en-US"/>
        </w:rPr>
        <w:t>And so, the find method is very useful because you can move within</w:t>
      </w:r>
      <w:r>
        <w:rPr>
          <w:sz w:val="24"/>
          <w:szCs w:val="24"/>
          <w:lang w:val="en-US"/>
        </w:rPr>
        <w:t xml:space="preserve"> </w:t>
      </w:r>
      <w:r w:rsidRPr="00404A07">
        <w:rPr>
          <w:sz w:val="24"/>
          <w:szCs w:val="24"/>
          <w:lang w:val="en-US"/>
        </w:rPr>
        <w:t xml:space="preserve">a string to </w:t>
      </w:r>
      <w:proofErr w:type="spellStart"/>
      <w:r w:rsidRPr="00404A07">
        <w:rPr>
          <w:sz w:val="24"/>
          <w:szCs w:val="24"/>
          <w:lang w:val="en-US"/>
        </w:rPr>
        <w:t>a</w:t>
      </w:r>
      <w:proofErr w:type="spellEnd"/>
      <w:r w:rsidRPr="00404A07">
        <w:rPr>
          <w:sz w:val="24"/>
          <w:szCs w:val="24"/>
          <w:lang w:val="en-US"/>
        </w:rPr>
        <w:t xml:space="preserve"> index because now I have that index location.</w:t>
      </w:r>
      <w:r>
        <w:rPr>
          <w:sz w:val="24"/>
          <w:szCs w:val="24"/>
          <w:lang w:val="en-US"/>
        </w:rPr>
        <w:t xml:space="preserve"> </w:t>
      </w:r>
    </w:p>
    <w:p w14:paraId="6F0ED38A" w14:textId="04882EAC" w:rsidR="00345F0E" w:rsidRDefault="00EF5F34" w:rsidP="00050E84">
      <w:pPr>
        <w:jc w:val="both"/>
        <w:rPr>
          <w:sz w:val="24"/>
          <w:szCs w:val="24"/>
          <w:lang w:val="en-US"/>
        </w:rPr>
      </w:pPr>
      <w:r>
        <w:rPr>
          <w:noProof/>
          <w:sz w:val="24"/>
          <w:szCs w:val="24"/>
          <w:lang w:val="en-US"/>
        </w:rPr>
        <w:drawing>
          <wp:inline distT="0" distB="0" distL="0" distR="0" wp14:anchorId="4A6F54FA" wp14:editId="6580429B">
            <wp:extent cx="5398770" cy="2560320"/>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398770" cy="2560320"/>
                    </a:xfrm>
                    <a:prstGeom prst="rect">
                      <a:avLst/>
                    </a:prstGeom>
                    <a:noFill/>
                    <a:ln>
                      <a:noFill/>
                    </a:ln>
                  </pic:spPr>
                </pic:pic>
              </a:graphicData>
            </a:graphic>
          </wp:inline>
        </w:drawing>
      </w:r>
    </w:p>
    <w:p w14:paraId="5A8A375F" w14:textId="77777777" w:rsidR="006F6344" w:rsidRDefault="00404A07" w:rsidP="00050E84">
      <w:pPr>
        <w:jc w:val="both"/>
        <w:rPr>
          <w:sz w:val="24"/>
          <w:szCs w:val="24"/>
          <w:lang w:val="en-US"/>
        </w:rPr>
      </w:pPr>
      <w:r w:rsidRPr="00404A07">
        <w:rPr>
          <w:sz w:val="24"/>
          <w:szCs w:val="24"/>
          <w:lang w:val="en-US"/>
        </w:rPr>
        <w:t xml:space="preserve">Here we have another </w:t>
      </w:r>
      <w:proofErr w:type="spellStart"/>
      <w:r w:rsidRPr="00404A07">
        <w:rPr>
          <w:sz w:val="24"/>
          <w:szCs w:val="24"/>
          <w:lang w:val="en-US"/>
        </w:rPr>
        <w:t>work_tip</w:t>
      </w:r>
      <w:proofErr w:type="spellEnd"/>
      <w:r w:rsidRPr="00404A07">
        <w:rPr>
          <w:sz w:val="24"/>
          <w:szCs w:val="24"/>
          <w:lang w:val="en-US"/>
        </w:rPr>
        <w:t xml:space="preserve"> which is "good code has meaningful</w:t>
      </w:r>
      <w:r>
        <w:rPr>
          <w:sz w:val="24"/>
          <w:szCs w:val="24"/>
          <w:lang w:val="en-US"/>
        </w:rPr>
        <w:t xml:space="preserve"> </w:t>
      </w:r>
      <w:r w:rsidRPr="00404A07">
        <w:rPr>
          <w:sz w:val="24"/>
          <w:szCs w:val="24"/>
          <w:lang w:val="en-US"/>
        </w:rPr>
        <w:t>variable names."</w:t>
      </w:r>
      <w:r>
        <w:rPr>
          <w:sz w:val="24"/>
          <w:szCs w:val="24"/>
          <w:lang w:val="en-US"/>
        </w:rPr>
        <w:t xml:space="preserve"> </w:t>
      </w:r>
      <w:r w:rsidRPr="00404A07">
        <w:rPr>
          <w:sz w:val="24"/>
          <w:szCs w:val="24"/>
          <w:lang w:val="en-US"/>
        </w:rPr>
        <w:t xml:space="preserve">And this </w:t>
      </w:r>
      <w:proofErr w:type="spellStart"/>
      <w:r w:rsidRPr="00404A07">
        <w:rPr>
          <w:sz w:val="24"/>
          <w:szCs w:val="24"/>
          <w:lang w:val="en-US"/>
        </w:rPr>
        <w:t>work_tip</w:t>
      </w:r>
      <w:proofErr w:type="spellEnd"/>
      <w:r w:rsidRPr="00404A07">
        <w:rPr>
          <w:sz w:val="24"/>
          <w:szCs w:val="24"/>
          <w:lang w:val="en-US"/>
        </w:rPr>
        <w:t xml:space="preserve"> here tells me what that variable is,</w:t>
      </w:r>
      <w:r>
        <w:rPr>
          <w:sz w:val="24"/>
          <w:szCs w:val="24"/>
          <w:lang w:val="en-US"/>
        </w:rPr>
        <w:t xml:space="preserve"> </w:t>
      </w:r>
      <w:r w:rsidRPr="00404A07">
        <w:rPr>
          <w:sz w:val="24"/>
          <w:szCs w:val="24"/>
          <w:lang w:val="en-US"/>
        </w:rPr>
        <w:t xml:space="preserve">it's a string </w:t>
      </w:r>
      <w:proofErr w:type="spellStart"/>
      <w:r w:rsidRPr="00404A07">
        <w:rPr>
          <w:sz w:val="24"/>
          <w:szCs w:val="24"/>
          <w:lang w:val="en-US"/>
        </w:rPr>
        <w:t>work_tip</w:t>
      </w:r>
      <w:proofErr w:type="spellEnd"/>
      <w:r w:rsidRPr="00404A07">
        <w:rPr>
          <w:sz w:val="24"/>
          <w:szCs w:val="24"/>
          <w:lang w:val="en-US"/>
        </w:rPr>
        <w:t>.</w:t>
      </w:r>
      <w:r>
        <w:rPr>
          <w:sz w:val="24"/>
          <w:szCs w:val="24"/>
          <w:lang w:val="en-US"/>
        </w:rPr>
        <w:t xml:space="preserve"> </w:t>
      </w:r>
      <w:r w:rsidRPr="00404A07">
        <w:rPr>
          <w:sz w:val="24"/>
          <w:szCs w:val="24"/>
          <w:lang w:val="en-US"/>
        </w:rPr>
        <w:t xml:space="preserve">I am </w:t>
      </w:r>
      <w:proofErr w:type="spellStart"/>
      <w:r w:rsidRPr="00404A07">
        <w:rPr>
          <w:sz w:val="24"/>
          <w:szCs w:val="24"/>
          <w:lang w:val="en-US"/>
        </w:rPr>
        <w:t>gonna</w:t>
      </w:r>
      <w:proofErr w:type="spellEnd"/>
      <w:r w:rsidRPr="00404A07">
        <w:rPr>
          <w:sz w:val="24"/>
          <w:szCs w:val="24"/>
          <w:lang w:val="en-US"/>
        </w:rPr>
        <w:t xml:space="preserve"> print it out but then </w:t>
      </w:r>
      <w:r w:rsidRPr="006F6344">
        <w:rPr>
          <w:b/>
          <w:color w:val="0000FF"/>
          <w:sz w:val="24"/>
          <w:szCs w:val="24"/>
          <w:highlight w:val="yellow"/>
          <w:lang w:val="en-US"/>
        </w:rPr>
        <w:t xml:space="preserve">I </w:t>
      </w:r>
      <w:proofErr w:type="spellStart"/>
      <w:r w:rsidRPr="006F6344">
        <w:rPr>
          <w:b/>
          <w:color w:val="0000FF"/>
          <w:sz w:val="24"/>
          <w:szCs w:val="24"/>
          <w:highlight w:val="yellow"/>
          <w:lang w:val="en-US"/>
        </w:rPr>
        <w:t>wanna</w:t>
      </w:r>
      <w:proofErr w:type="spellEnd"/>
      <w:r w:rsidRPr="006F6344">
        <w:rPr>
          <w:b/>
          <w:color w:val="0000FF"/>
          <w:sz w:val="24"/>
          <w:szCs w:val="24"/>
          <w:highlight w:val="yellow"/>
          <w:lang w:val="en-US"/>
        </w:rPr>
        <w:t xml:space="preserve"> find the location of the word "code" and what we'll do is tell me where the first character of that match is at, and so, we see there with the "c" in "code".</w:t>
      </w:r>
      <w:r w:rsidRPr="006F6344">
        <w:rPr>
          <w:b/>
          <w:color w:val="0000FF"/>
          <w:sz w:val="24"/>
          <w:szCs w:val="24"/>
          <w:lang w:val="en-US"/>
        </w:rPr>
        <w:t xml:space="preserve"> </w:t>
      </w:r>
      <w:r w:rsidRPr="00404A07">
        <w:rPr>
          <w:sz w:val="24"/>
          <w:szCs w:val="24"/>
          <w:lang w:val="en-US"/>
        </w:rPr>
        <w:t>And so, that's one past our white space that we had,</w:t>
      </w:r>
      <w:r>
        <w:rPr>
          <w:sz w:val="24"/>
          <w:szCs w:val="24"/>
          <w:lang w:val="en-US"/>
        </w:rPr>
        <w:t xml:space="preserve"> </w:t>
      </w:r>
      <w:r w:rsidRPr="00404A07">
        <w:rPr>
          <w:sz w:val="24"/>
          <w:szCs w:val="24"/>
          <w:lang w:val="en-US"/>
        </w:rPr>
        <w:t>that was at four, so we see now that's at five.</w:t>
      </w:r>
      <w:r>
        <w:rPr>
          <w:sz w:val="24"/>
          <w:szCs w:val="24"/>
          <w:lang w:val="en-US"/>
        </w:rPr>
        <w:t xml:space="preserve"> </w:t>
      </w:r>
    </w:p>
    <w:p w14:paraId="2418F293" w14:textId="52B73BCF" w:rsidR="006F6344" w:rsidRDefault="006F6344" w:rsidP="00050E84">
      <w:pPr>
        <w:jc w:val="both"/>
        <w:rPr>
          <w:sz w:val="24"/>
          <w:szCs w:val="24"/>
          <w:lang w:val="en-US"/>
        </w:rPr>
      </w:pPr>
      <w:r>
        <w:rPr>
          <w:noProof/>
          <w:sz w:val="24"/>
          <w:szCs w:val="24"/>
          <w:lang w:val="en-US"/>
        </w:rPr>
        <w:drawing>
          <wp:inline distT="0" distB="0" distL="0" distR="0" wp14:anchorId="1DF9209F" wp14:editId="77CA85FC">
            <wp:extent cx="5398770" cy="1685925"/>
            <wp:effectExtent l="0" t="0" r="0" b="952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398770" cy="1685925"/>
                    </a:xfrm>
                    <a:prstGeom prst="rect">
                      <a:avLst/>
                    </a:prstGeom>
                    <a:noFill/>
                    <a:ln>
                      <a:noFill/>
                    </a:ln>
                  </pic:spPr>
                </pic:pic>
              </a:graphicData>
            </a:graphic>
          </wp:inline>
        </w:drawing>
      </w:r>
    </w:p>
    <w:p w14:paraId="5A7E59F3" w14:textId="77777777" w:rsidR="006F6344" w:rsidRDefault="006F6344" w:rsidP="00050E84">
      <w:pPr>
        <w:jc w:val="both"/>
        <w:rPr>
          <w:sz w:val="24"/>
          <w:szCs w:val="24"/>
          <w:lang w:val="en-US"/>
        </w:rPr>
      </w:pPr>
    </w:p>
    <w:p w14:paraId="3D925F4D" w14:textId="77777777" w:rsidR="00A57E1D" w:rsidRDefault="00404A07" w:rsidP="00050E84">
      <w:pPr>
        <w:jc w:val="both"/>
        <w:rPr>
          <w:sz w:val="24"/>
          <w:szCs w:val="24"/>
          <w:lang w:val="en-US"/>
        </w:rPr>
      </w:pPr>
      <w:r w:rsidRPr="00404A07">
        <w:rPr>
          <w:sz w:val="24"/>
          <w:szCs w:val="24"/>
          <w:lang w:val="en-US"/>
        </w:rPr>
        <w:lastRenderedPageBreak/>
        <w:t>Let's run the code and then walk through it a little bit.</w:t>
      </w:r>
      <w:r>
        <w:rPr>
          <w:sz w:val="24"/>
          <w:szCs w:val="24"/>
          <w:lang w:val="en-US"/>
        </w:rPr>
        <w:t xml:space="preserve"> </w:t>
      </w:r>
      <w:r w:rsidRPr="00AA3BA3">
        <w:rPr>
          <w:b/>
          <w:color w:val="0000FF"/>
          <w:sz w:val="24"/>
          <w:szCs w:val="24"/>
          <w:lang w:val="en-US"/>
        </w:rPr>
        <w:t>Before we enter the loop, we see if there are any "</w:t>
      </w:r>
      <w:proofErr w:type="spellStart"/>
      <w:r w:rsidRPr="00AA3BA3">
        <w:rPr>
          <w:b/>
          <w:color w:val="0000FF"/>
          <w:sz w:val="24"/>
          <w:szCs w:val="24"/>
          <w:lang w:val="en-US"/>
        </w:rPr>
        <w:t>o"s</w:t>
      </w:r>
      <w:proofErr w:type="spellEnd"/>
      <w:r w:rsidRPr="00AA3BA3">
        <w:rPr>
          <w:b/>
          <w:color w:val="0000FF"/>
          <w:sz w:val="24"/>
          <w:szCs w:val="24"/>
          <w:lang w:val="en-US"/>
        </w:rPr>
        <w:t>. So this is going to find an "o" at the index 1, the second character.</w:t>
      </w:r>
      <w:r w:rsidRPr="00AA3BA3">
        <w:rPr>
          <w:color w:val="0000FF"/>
          <w:sz w:val="24"/>
          <w:szCs w:val="24"/>
          <w:lang w:val="en-US"/>
        </w:rPr>
        <w:t xml:space="preserve"> </w:t>
      </w:r>
      <w:r w:rsidRPr="00AA3BA3">
        <w:rPr>
          <w:b/>
          <w:color w:val="0000FF"/>
          <w:sz w:val="24"/>
          <w:szCs w:val="24"/>
          <w:highlight w:val="yellow"/>
          <w:lang w:val="en-US"/>
        </w:rPr>
        <w:t xml:space="preserve">And so this is </w:t>
      </w:r>
      <w:proofErr w:type="spellStart"/>
      <w:r w:rsidRPr="00AA3BA3">
        <w:rPr>
          <w:b/>
          <w:color w:val="0000FF"/>
          <w:sz w:val="24"/>
          <w:szCs w:val="24"/>
          <w:highlight w:val="yellow"/>
          <w:lang w:val="en-US"/>
        </w:rPr>
        <w:t>gonna</w:t>
      </w:r>
      <w:proofErr w:type="spellEnd"/>
      <w:r w:rsidRPr="00AA3BA3">
        <w:rPr>
          <w:b/>
          <w:color w:val="0000FF"/>
          <w:sz w:val="24"/>
          <w:szCs w:val="24"/>
          <w:highlight w:val="yellow"/>
          <w:lang w:val="en-US"/>
        </w:rPr>
        <w:t xml:space="preserve"> come in as a 1, and so it says, "is 1 greater than 0?" so it enters the loop. Then it's </w:t>
      </w:r>
      <w:proofErr w:type="spellStart"/>
      <w:r w:rsidRPr="00AA3BA3">
        <w:rPr>
          <w:b/>
          <w:color w:val="0000FF"/>
          <w:sz w:val="24"/>
          <w:szCs w:val="24"/>
          <w:highlight w:val="yellow"/>
          <w:lang w:val="en-US"/>
        </w:rPr>
        <w:t>gonna</w:t>
      </w:r>
      <w:proofErr w:type="spellEnd"/>
      <w:r w:rsidRPr="00AA3BA3">
        <w:rPr>
          <w:b/>
          <w:color w:val="0000FF"/>
          <w:sz w:val="24"/>
          <w:szCs w:val="24"/>
          <w:highlight w:val="yellow"/>
          <w:lang w:val="en-US"/>
        </w:rPr>
        <w:t xml:space="preserve"> find the second index location. But the only way it can find the second index location is by starting the search from the location that it initially found plus one (+ 1), so it's </w:t>
      </w:r>
      <w:proofErr w:type="spellStart"/>
      <w:r w:rsidRPr="00AA3BA3">
        <w:rPr>
          <w:b/>
          <w:color w:val="0000FF"/>
          <w:sz w:val="24"/>
          <w:szCs w:val="24"/>
          <w:highlight w:val="yellow"/>
          <w:lang w:val="en-US"/>
        </w:rPr>
        <w:t>gonna</w:t>
      </w:r>
      <w:proofErr w:type="spellEnd"/>
      <w:r w:rsidRPr="00AA3BA3">
        <w:rPr>
          <w:b/>
          <w:color w:val="0000FF"/>
          <w:sz w:val="24"/>
          <w:szCs w:val="24"/>
          <w:highlight w:val="yellow"/>
          <w:lang w:val="en-US"/>
        </w:rPr>
        <w:t xml:space="preserve"> move to start searching from index 2 on.</w:t>
      </w:r>
      <w:r w:rsidRPr="00AA3BA3">
        <w:rPr>
          <w:color w:val="0000FF"/>
          <w:sz w:val="24"/>
          <w:szCs w:val="24"/>
          <w:lang w:val="en-US"/>
        </w:rPr>
        <w:t xml:space="preserve"> </w:t>
      </w:r>
      <w:r w:rsidRPr="00404A07">
        <w:rPr>
          <w:sz w:val="24"/>
          <w:szCs w:val="24"/>
          <w:lang w:val="en-US"/>
        </w:rPr>
        <w:t>That's what this location "+ 1" means, its location here was 1, now it's 2.</w:t>
      </w:r>
      <w:r>
        <w:rPr>
          <w:sz w:val="24"/>
          <w:szCs w:val="24"/>
          <w:lang w:val="en-US"/>
        </w:rPr>
        <w:t xml:space="preserve"> </w:t>
      </w:r>
      <w:r w:rsidRPr="00AA3BA3">
        <w:rPr>
          <w:b/>
          <w:color w:val="0000FF"/>
          <w:sz w:val="24"/>
          <w:szCs w:val="24"/>
          <w:highlight w:val="yellow"/>
          <w:lang w:val="en-US"/>
        </w:rPr>
        <w:t xml:space="preserve">And so the next time through the loop, it's </w:t>
      </w:r>
      <w:proofErr w:type="spellStart"/>
      <w:r w:rsidRPr="00AA3BA3">
        <w:rPr>
          <w:b/>
          <w:color w:val="0000FF"/>
          <w:sz w:val="24"/>
          <w:szCs w:val="24"/>
          <w:highlight w:val="yellow"/>
          <w:lang w:val="en-US"/>
        </w:rPr>
        <w:t>gonna</w:t>
      </w:r>
      <w:proofErr w:type="spellEnd"/>
      <w:r w:rsidRPr="00AA3BA3">
        <w:rPr>
          <w:b/>
          <w:color w:val="0000FF"/>
          <w:sz w:val="24"/>
          <w:szCs w:val="24"/>
          <w:highlight w:val="yellow"/>
          <w:lang w:val="en-US"/>
        </w:rPr>
        <w:t xml:space="preserve"> go "2 + 1", and so that's </w:t>
      </w:r>
      <w:proofErr w:type="spellStart"/>
      <w:r w:rsidRPr="00AA3BA3">
        <w:rPr>
          <w:b/>
          <w:color w:val="0000FF"/>
          <w:sz w:val="24"/>
          <w:szCs w:val="24"/>
          <w:highlight w:val="yellow"/>
          <w:lang w:val="en-US"/>
        </w:rPr>
        <w:t>gonna</w:t>
      </w:r>
      <w:proofErr w:type="spellEnd"/>
      <w:r w:rsidRPr="00AA3BA3">
        <w:rPr>
          <w:b/>
          <w:color w:val="0000FF"/>
          <w:sz w:val="24"/>
          <w:szCs w:val="24"/>
          <w:highlight w:val="yellow"/>
          <w:lang w:val="en-US"/>
        </w:rPr>
        <w:t xml:space="preserve"> be from the third index on. So it's </w:t>
      </w:r>
      <w:proofErr w:type="spellStart"/>
      <w:r w:rsidRPr="00AA3BA3">
        <w:rPr>
          <w:b/>
          <w:color w:val="0000FF"/>
          <w:sz w:val="24"/>
          <w:szCs w:val="24"/>
          <w:highlight w:val="yellow"/>
          <w:lang w:val="en-US"/>
        </w:rPr>
        <w:t>gonna</w:t>
      </w:r>
      <w:proofErr w:type="spellEnd"/>
      <w:r w:rsidRPr="00AA3BA3">
        <w:rPr>
          <w:b/>
          <w:color w:val="0000FF"/>
          <w:sz w:val="24"/>
          <w:szCs w:val="24"/>
          <w:highlight w:val="yellow"/>
          <w:lang w:val="en-US"/>
        </w:rPr>
        <w:t xml:space="preserve"> go until it finds the next "code". And so that's how we get to the sixth and to the end, when it gets no more "</w:t>
      </w:r>
      <w:proofErr w:type="spellStart"/>
      <w:r w:rsidRPr="00AA3BA3">
        <w:rPr>
          <w:b/>
          <w:color w:val="0000FF"/>
          <w:sz w:val="24"/>
          <w:szCs w:val="24"/>
          <w:highlight w:val="yellow"/>
          <w:lang w:val="en-US"/>
        </w:rPr>
        <w:t>o"'s</w:t>
      </w:r>
      <w:proofErr w:type="spellEnd"/>
      <w:r w:rsidRPr="00AA3BA3">
        <w:rPr>
          <w:b/>
          <w:color w:val="0000FF"/>
          <w:sz w:val="24"/>
          <w:szCs w:val="24"/>
          <w:highlight w:val="yellow"/>
          <w:lang w:val="en-US"/>
        </w:rPr>
        <w:t xml:space="preserve"> to be found</w:t>
      </w:r>
      <w:r w:rsidRPr="00404A07">
        <w:rPr>
          <w:sz w:val="24"/>
          <w:szCs w:val="24"/>
          <w:lang w:val="en-US"/>
        </w:rPr>
        <w:t>, returns a -1 and exits the loop.</w:t>
      </w:r>
      <w:r>
        <w:rPr>
          <w:sz w:val="24"/>
          <w:szCs w:val="24"/>
          <w:lang w:val="en-US"/>
        </w:rPr>
        <w:t xml:space="preserve"> </w:t>
      </w:r>
    </w:p>
    <w:p w14:paraId="57C44E06" w14:textId="191EB5B4" w:rsidR="00A57E1D" w:rsidRDefault="00AA3BA3" w:rsidP="00050E84">
      <w:pPr>
        <w:jc w:val="both"/>
        <w:rPr>
          <w:sz w:val="24"/>
          <w:szCs w:val="24"/>
          <w:lang w:val="en-US"/>
        </w:rPr>
      </w:pPr>
      <w:r>
        <w:rPr>
          <w:noProof/>
          <w:sz w:val="24"/>
          <w:szCs w:val="24"/>
          <w:lang w:val="en-US"/>
        </w:rPr>
        <w:drawing>
          <wp:inline distT="0" distB="0" distL="0" distR="0" wp14:anchorId="7D6C8B09" wp14:editId="3C1B24B3">
            <wp:extent cx="4333461" cy="2364773"/>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354355" cy="2376175"/>
                    </a:xfrm>
                    <a:prstGeom prst="rect">
                      <a:avLst/>
                    </a:prstGeom>
                    <a:noFill/>
                    <a:ln>
                      <a:noFill/>
                    </a:ln>
                  </pic:spPr>
                </pic:pic>
              </a:graphicData>
            </a:graphic>
          </wp:inline>
        </w:drawing>
      </w:r>
    </w:p>
    <w:p w14:paraId="7CE38FBF" w14:textId="77777777" w:rsidR="0080336F" w:rsidRDefault="00404A07" w:rsidP="00050E84">
      <w:pPr>
        <w:jc w:val="both"/>
        <w:rPr>
          <w:sz w:val="24"/>
          <w:szCs w:val="24"/>
          <w:lang w:val="en-US"/>
        </w:rPr>
      </w:pPr>
      <w:r w:rsidRPr="0080336F">
        <w:rPr>
          <w:b/>
          <w:color w:val="0000FF"/>
          <w:sz w:val="24"/>
          <w:szCs w:val="24"/>
          <w:highlight w:val="yellow"/>
          <w:lang w:val="en-US"/>
        </w:rPr>
        <w:t xml:space="preserve">So here we're </w:t>
      </w:r>
      <w:proofErr w:type="spellStart"/>
      <w:r w:rsidRPr="0080336F">
        <w:rPr>
          <w:b/>
          <w:color w:val="0000FF"/>
          <w:sz w:val="24"/>
          <w:szCs w:val="24"/>
          <w:highlight w:val="yellow"/>
          <w:lang w:val="en-US"/>
        </w:rPr>
        <w:t>gonna</w:t>
      </w:r>
      <w:proofErr w:type="spellEnd"/>
      <w:r w:rsidRPr="0080336F">
        <w:rPr>
          <w:b/>
          <w:color w:val="0000FF"/>
          <w:sz w:val="24"/>
          <w:szCs w:val="24"/>
          <w:highlight w:val="yellow"/>
          <w:lang w:val="en-US"/>
        </w:rPr>
        <w:t xml:space="preserve"> look at example where the find method's going to take three arguments. So the first argument is this string, and so we're </w:t>
      </w:r>
      <w:proofErr w:type="spellStart"/>
      <w:r w:rsidRPr="0080336F">
        <w:rPr>
          <w:b/>
          <w:color w:val="0000FF"/>
          <w:sz w:val="24"/>
          <w:szCs w:val="24"/>
          <w:highlight w:val="yellow"/>
          <w:lang w:val="en-US"/>
        </w:rPr>
        <w:t>gonna</w:t>
      </w:r>
      <w:proofErr w:type="spellEnd"/>
      <w:r w:rsidRPr="0080336F">
        <w:rPr>
          <w:b/>
          <w:color w:val="0000FF"/>
          <w:sz w:val="24"/>
          <w:szCs w:val="24"/>
          <w:highlight w:val="yellow"/>
          <w:lang w:val="en-US"/>
        </w:rPr>
        <w:t xml:space="preserve"> search for "meaning", and then we're going to go to a start index and then an end index, so this is, basically, it's searching within the slice between 13 and the ending of 33, so it's very much </w:t>
      </w:r>
      <w:proofErr w:type="spellStart"/>
      <w:r w:rsidRPr="0080336F">
        <w:rPr>
          <w:b/>
          <w:color w:val="0000FF"/>
          <w:sz w:val="24"/>
          <w:szCs w:val="24"/>
          <w:highlight w:val="yellow"/>
          <w:lang w:val="en-US"/>
        </w:rPr>
        <w:t>gonna</w:t>
      </w:r>
      <w:proofErr w:type="spellEnd"/>
      <w:r w:rsidRPr="0080336F">
        <w:rPr>
          <w:b/>
          <w:color w:val="0000FF"/>
          <w:sz w:val="24"/>
          <w:szCs w:val="24"/>
          <w:highlight w:val="yellow"/>
          <w:lang w:val="en-US"/>
        </w:rPr>
        <w:t xml:space="preserve"> look through this slice like this but it's not going to use the slice, it's going to use this format of end or beginning and end, as arguments for the find method.</w:t>
      </w:r>
      <w:r w:rsidRPr="0080336F">
        <w:rPr>
          <w:color w:val="0000FF"/>
          <w:sz w:val="24"/>
          <w:szCs w:val="24"/>
          <w:lang w:val="en-US"/>
        </w:rPr>
        <w:t xml:space="preserve"> </w:t>
      </w:r>
      <w:r w:rsidRPr="00404A07">
        <w:rPr>
          <w:sz w:val="24"/>
          <w:szCs w:val="24"/>
          <w:lang w:val="en-US"/>
        </w:rPr>
        <w:t xml:space="preserve">So let's go ahead </w:t>
      </w:r>
      <w:proofErr w:type="spellStart"/>
      <w:r w:rsidRPr="00404A07">
        <w:rPr>
          <w:sz w:val="24"/>
          <w:szCs w:val="24"/>
          <w:lang w:val="en-US"/>
        </w:rPr>
        <w:t>andrun</w:t>
      </w:r>
      <w:proofErr w:type="spellEnd"/>
      <w:r w:rsidRPr="00404A07">
        <w:rPr>
          <w:sz w:val="24"/>
          <w:szCs w:val="24"/>
          <w:lang w:val="en-US"/>
        </w:rPr>
        <w:t xml:space="preserve"> that code, and</w:t>
      </w:r>
      <w:r>
        <w:rPr>
          <w:sz w:val="24"/>
          <w:szCs w:val="24"/>
          <w:lang w:val="en-US"/>
        </w:rPr>
        <w:t xml:space="preserve"> </w:t>
      </w:r>
      <w:r w:rsidRPr="00404A07">
        <w:rPr>
          <w:sz w:val="24"/>
          <w:szCs w:val="24"/>
          <w:lang w:val="en-US"/>
        </w:rPr>
        <w:t>we see that the meaningful variable that is this sub-string that</w:t>
      </w:r>
      <w:r>
        <w:rPr>
          <w:sz w:val="24"/>
          <w:szCs w:val="24"/>
          <w:lang w:val="en-US"/>
        </w:rPr>
        <w:t xml:space="preserve"> </w:t>
      </w:r>
      <w:r w:rsidRPr="00404A07">
        <w:rPr>
          <w:sz w:val="24"/>
          <w:szCs w:val="24"/>
          <w:lang w:val="en-US"/>
        </w:rPr>
        <w:t xml:space="preserve">we're </w:t>
      </w:r>
      <w:proofErr w:type="spellStart"/>
      <w:r w:rsidRPr="00404A07">
        <w:rPr>
          <w:sz w:val="24"/>
          <w:szCs w:val="24"/>
          <w:lang w:val="en-US"/>
        </w:rPr>
        <w:t>gonna</w:t>
      </w:r>
      <w:proofErr w:type="spellEnd"/>
      <w:r w:rsidRPr="00404A07">
        <w:rPr>
          <w:sz w:val="24"/>
          <w:szCs w:val="24"/>
          <w:lang w:val="en-US"/>
        </w:rPr>
        <w:t xml:space="preserve"> search through, and then it's </w:t>
      </w:r>
      <w:proofErr w:type="spellStart"/>
      <w:r w:rsidRPr="00404A07">
        <w:rPr>
          <w:sz w:val="24"/>
          <w:szCs w:val="24"/>
          <w:lang w:val="en-US"/>
        </w:rPr>
        <w:t>gonna</w:t>
      </w:r>
      <w:proofErr w:type="spellEnd"/>
      <w:r w:rsidRPr="00404A07">
        <w:rPr>
          <w:sz w:val="24"/>
          <w:szCs w:val="24"/>
          <w:lang w:val="en-US"/>
        </w:rPr>
        <w:t xml:space="preserve"> </w:t>
      </w:r>
      <w:r w:rsidRPr="00AB428A">
        <w:rPr>
          <w:b/>
          <w:color w:val="0000FF"/>
          <w:sz w:val="24"/>
          <w:szCs w:val="24"/>
          <w:lang w:val="en-US"/>
        </w:rPr>
        <w:t>search for "meaning"</w:t>
      </w:r>
      <w:r w:rsidRPr="00404A07">
        <w:rPr>
          <w:sz w:val="24"/>
          <w:szCs w:val="24"/>
          <w:lang w:val="en-US"/>
        </w:rPr>
        <w:t xml:space="preserve">, </w:t>
      </w:r>
      <w:r w:rsidRPr="00AB428A">
        <w:rPr>
          <w:b/>
          <w:color w:val="0000FF"/>
          <w:sz w:val="24"/>
          <w:szCs w:val="24"/>
          <w:highlight w:val="yellow"/>
          <w:lang w:val="en-US"/>
        </w:rPr>
        <w:t>and "meaning" is located at the first index there.</w:t>
      </w:r>
      <w:r w:rsidRPr="00AB428A">
        <w:rPr>
          <w:color w:val="0000FF"/>
          <w:sz w:val="24"/>
          <w:szCs w:val="24"/>
          <w:highlight w:val="yellow"/>
          <w:lang w:val="en-US"/>
        </w:rPr>
        <w:t xml:space="preserve"> </w:t>
      </w:r>
      <w:r w:rsidRPr="00404A07">
        <w:rPr>
          <w:sz w:val="24"/>
          <w:szCs w:val="24"/>
          <w:lang w:val="en-US"/>
        </w:rPr>
        <w:t>And so it says "meaning" was found in this sub-string at index,</w:t>
      </w:r>
      <w:r>
        <w:rPr>
          <w:sz w:val="24"/>
          <w:szCs w:val="24"/>
          <w:lang w:val="en-US"/>
        </w:rPr>
        <w:t xml:space="preserve"> </w:t>
      </w:r>
      <w:r w:rsidRPr="00404A07">
        <w:rPr>
          <w:sz w:val="24"/>
          <w:szCs w:val="24"/>
          <w:lang w:val="en-US"/>
        </w:rPr>
        <w:t xml:space="preserve">and it's the </w:t>
      </w:r>
      <w:proofErr w:type="spellStart"/>
      <w:r w:rsidRPr="00404A07">
        <w:rPr>
          <w:sz w:val="24"/>
          <w:szCs w:val="24"/>
          <w:lang w:val="en-US"/>
        </w:rPr>
        <w:t>meaning_here</w:t>
      </w:r>
      <w:proofErr w:type="spellEnd"/>
      <w:r w:rsidRPr="00404A07">
        <w:rPr>
          <w:sz w:val="24"/>
          <w:szCs w:val="24"/>
          <w:lang w:val="en-US"/>
        </w:rPr>
        <w:t xml:space="preserve"> variable, it found </w:t>
      </w:r>
      <w:proofErr w:type="spellStart"/>
      <w:r w:rsidRPr="00404A07">
        <w:rPr>
          <w:sz w:val="24"/>
          <w:szCs w:val="24"/>
          <w:lang w:val="en-US"/>
        </w:rPr>
        <w:t>meaning_here</w:t>
      </w:r>
      <w:proofErr w:type="spellEnd"/>
      <w:r w:rsidRPr="00404A07">
        <w:rPr>
          <w:sz w:val="24"/>
          <w:szCs w:val="24"/>
          <w:lang w:val="en-US"/>
        </w:rPr>
        <w:t xml:space="preserve"> at </w:t>
      </w:r>
      <w:r w:rsidRPr="00AB428A">
        <w:rPr>
          <w:b/>
          <w:color w:val="0000FF"/>
          <w:sz w:val="24"/>
          <w:szCs w:val="24"/>
          <w:highlight w:val="yellow"/>
          <w:lang w:val="en-US"/>
        </w:rPr>
        <w:t>index 14</w:t>
      </w:r>
      <w:r w:rsidRPr="00404A07">
        <w:rPr>
          <w:sz w:val="24"/>
          <w:szCs w:val="24"/>
          <w:lang w:val="en-US"/>
        </w:rPr>
        <w:t>.</w:t>
      </w:r>
      <w:r>
        <w:rPr>
          <w:sz w:val="24"/>
          <w:szCs w:val="24"/>
          <w:lang w:val="en-US"/>
        </w:rPr>
        <w:t xml:space="preserve"> </w:t>
      </w:r>
    </w:p>
    <w:p w14:paraId="683FAF69" w14:textId="3AFF1140" w:rsidR="0080336F" w:rsidRDefault="0080336F" w:rsidP="00050E84">
      <w:pPr>
        <w:jc w:val="both"/>
        <w:rPr>
          <w:sz w:val="24"/>
          <w:szCs w:val="24"/>
          <w:lang w:val="en-US"/>
        </w:rPr>
      </w:pPr>
      <w:r>
        <w:rPr>
          <w:noProof/>
          <w:sz w:val="24"/>
          <w:szCs w:val="24"/>
          <w:lang w:val="en-US"/>
        </w:rPr>
        <w:drawing>
          <wp:inline distT="0" distB="0" distL="0" distR="0" wp14:anchorId="1DD5207E" wp14:editId="199317A7">
            <wp:extent cx="5391150" cy="1948180"/>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391150" cy="1948180"/>
                    </a:xfrm>
                    <a:prstGeom prst="rect">
                      <a:avLst/>
                    </a:prstGeom>
                    <a:noFill/>
                    <a:ln>
                      <a:noFill/>
                    </a:ln>
                  </pic:spPr>
                </pic:pic>
              </a:graphicData>
            </a:graphic>
          </wp:inline>
        </w:drawing>
      </w:r>
    </w:p>
    <w:p w14:paraId="55A57577" w14:textId="410E9A3B" w:rsidR="00404A07" w:rsidRDefault="00404A07" w:rsidP="00050E84">
      <w:pPr>
        <w:jc w:val="both"/>
        <w:rPr>
          <w:sz w:val="24"/>
          <w:szCs w:val="24"/>
          <w:lang w:val="en-US"/>
        </w:rPr>
      </w:pPr>
      <w:r w:rsidRPr="00404A07">
        <w:rPr>
          <w:sz w:val="24"/>
          <w:szCs w:val="24"/>
          <w:lang w:val="en-US"/>
        </w:rPr>
        <w:lastRenderedPageBreak/>
        <w:t>The find method can be used to find a string or</w:t>
      </w:r>
      <w:r>
        <w:rPr>
          <w:sz w:val="24"/>
          <w:szCs w:val="24"/>
          <w:lang w:val="en-US"/>
        </w:rPr>
        <w:t xml:space="preserve"> </w:t>
      </w:r>
      <w:r w:rsidRPr="00404A07">
        <w:rPr>
          <w:sz w:val="24"/>
          <w:szCs w:val="24"/>
          <w:lang w:val="en-US"/>
        </w:rPr>
        <w:t>character in another string using a start index and an end index.</w:t>
      </w:r>
      <w:r>
        <w:rPr>
          <w:sz w:val="24"/>
          <w:szCs w:val="24"/>
          <w:lang w:val="en-US"/>
        </w:rPr>
        <w:t xml:space="preserve"> </w:t>
      </w:r>
    </w:p>
    <w:p w14:paraId="7AC580A9" w14:textId="0A8B0A3B" w:rsidR="002A5D2F" w:rsidRDefault="002A5D2F" w:rsidP="00050E84">
      <w:pPr>
        <w:jc w:val="both"/>
        <w:rPr>
          <w:sz w:val="24"/>
          <w:szCs w:val="24"/>
          <w:lang w:val="en-US"/>
        </w:rPr>
      </w:pPr>
    </w:p>
    <w:p w14:paraId="131424D2" w14:textId="06D5464A" w:rsidR="002A5D2F" w:rsidRDefault="002A5D2F" w:rsidP="00050E84">
      <w:pPr>
        <w:jc w:val="both"/>
        <w:rPr>
          <w:sz w:val="24"/>
          <w:szCs w:val="24"/>
          <w:lang w:val="en-US"/>
        </w:rPr>
      </w:pPr>
    </w:p>
    <w:p w14:paraId="0D94650E" w14:textId="77777777" w:rsidR="002A5D2F" w:rsidRPr="002A5D2F" w:rsidRDefault="002A5D2F" w:rsidP="002A5D2F">
      <w:pPr>
        <w:pStyle w:val="Ttulo1"/>
        <w:shd w:val="clear" w:color="auto" w:fill="FFFFFF"/>
        <w:spacing w:before="0" w:beforeAutospacing="0" w:after="340" w:afterAutospacing="0" w:line="336" w:lineRule="atLeast"/>
        <w:jc w:val="both"/>
        <w:rPr>
          <w:rFonts w:ascii="Helvetica" w:hAnsi="Helvetica" w:cs="Helvetica"/>
          <w:bCs w:val="0"/>
          <w:color w:val="FF0000"/>
          <w:sz w:val="36"/>
          <w:szCs w:val="24"/>
          <w:lang w:val="en-US"/>
        </w:rPr>
      </w:pPr>
      <w:r w:rsidRPr="002A5D2F">
        <w:rPr>
          <w:rFonts w:ascii="Helvetica" w:hAnsi="Helvetica" w:cs="Helvetica"/>
          <w:bCs w:val="0"/>
          <w:color w:val="FF0000"/>
          <w:sz w:val="36"/>
          <w:szCs w:val="24"/>
          <w:highlight w:val="yellow"/>
          <w:lang w:val="en-US"/>
        </w:rPr>
        <w:t>Concept</w:t>
      </w:r>
    </w:p>
    <w:p w14:paraId="10F588CE" w14:textId="77777777" w:rsidR="002A5D2F" w:rsidRPr="002A5D2F" w:rsidRDefault="002A5D2F" w:rsidP="002A5D2F">
      <w:pPr>
        <w:pStyle w:val="Ttulo2"/>
        <w:shd w:val="clear" w:color="auto" w:fill="FFFFFF"/>
        <w:spacing w:before="0" w:beforeAutospacing="0" w:after="225" w:afterAutospacing="0" w:line="288" w:lineRule="atLeast"/>
        <w:jc w:val="both"/>
        <w:rPr>
          <w:rFonts w:ascii="Helvetica" w:hAnsi="Helvetica" w:cs="Helvetica"/>
          <w:b w:val="0"/>
          <w:bCs w:val="0"/>
          <w:color w:val="646464"/>
          <w:spacing w:val="15"/>
          <w:sz w:val="24"/>
          <w:szCs w:val="24"/>
          <w:lang w:val="en-US"/>
        </w:rPr>
      </w:pPr>
      <w:r w:rsidRPr="002A5D2F">
        <w:rPr>
          <w:rFonts w:ascii="Helvetica" w:hAnsi="Helvetica" w:cs="Helvetica"/>
          <w:b w:val="0"/>
          <w:bCs w:val="0"/>
          <w:color w:val="646464"/>
          <w:spacing w:val="15"/>
          <w:sz w:val="24"/>
          <w:szCs w:val="24"/>
          <w:lang w:val="en-US"/>
        </w:rPr>
        <w:t>String Methods: return string information</w:t>
      </w:r>
    </w:p>
    <w:p w14:paraId="368DFB96" w14:textId="77777777" w:rsidR="002A5D2F" w:rsidRPr="002A5D2F" w:rsidRDefault="002A5D2F" w:rsidP="002A5D2F">
      <w:pPr>
        <w:pStyle w:val="Ttulo3"/>
        <w:shd w:val="clear" w:color="auto" w:fill="FFFFFF"/>
        <w:spacing w:before="0" w:after="150" w:line="336" w:lineRule="atLeast"/>
        <w:jc w:val="both"/>
        <w:rPr>
          <w:rFonts w:ascii="Helvetica" w:hAnsi="Helvetica" w:cs="Helvetica"/>
          <w:b/>
          <w:bCs/>
          <w:color w:val="313131"/>
          <w:lang w:val="en-US"/>
        </w:rPr>
      </w:pPr>
      <w:proofErr w:type="spellStart"/>
      <w:r w:rsidRPr="002A5D2F">
        <w:rPr>
          <w:rFonts w:ascii="Helvetica" w:hAnsi="Helvetica" w:cs="Helvetica"/>
          <w:color w:val="313131"/>
          <w:lang w:val="en-US"/>
        </w:rPr>
        <w:t>len</w:t>
      </w:r>
      <w:proofErr w:type="spellEnd"/>
      <w:r w:rsidRPr="002A5D2F">
        <w:rPr>
          <w:rFonts w:ascii="Helvetica" w:hAnsi="Helvetica" w:cs="Helvetica"/>
          <w:color w:val="313131"/>
          <w:lang w:val="en-US"/>
        </w:rPr>
        <w:t>()</w:t>
      </w:r>
    </w:p>
    <w:p w14:paraId="7FF97E88" w14:textId="77777777" w:rsidR="002A5D2F" w:rsidRPr="002A5D2F" w:rsidRDefault="002A5D2F" w:rsidP="002A5D2F">
      <w:pPr>
        <w:pStyle w:val="NormalWeb"/>
        <w:shd w:val="clear" w:color="auto" w:fill="FFFFFF"/>
        <w:spacing w:before="0" w:beforeAutospacing="0" w:after="340" w:afterAutospacing="0"/>
        <w:jc w:val="both"/>
        <w:rPr>
          <w:rFonts w:ascii="Helvetica" w:hAnsi="Helvetica" w:cs="Helvetica"/>
          <w:color w:val="313131"/>
          <w:lang w:val="en-US"/>
        </w:rPr>
      </w:pPr>
      <w:r w:rsidRPr="002A5D2F">
        <w:rPr>
          <w:rFonts w:ascii="Helvetica" w:hAnsi="Helvetica" w:cs="Helvetica"/>
          <w:color w:val="313131"/>
          <w:lang w:val="en-US"/>
        </w:rPr>
        <w:t>returns a strings length</w:t>
      </w:r>
    </w:p>
    <w:p w14:paraId="21782DD4" w14:textId="77777777" w:rsidR="002A5D2F" w:rsidRPr="002A5D2F" w:rsidRDefault="002A5D2F" w:rsidP="002A5D2F">
      <w:pPr>
        <w:pStyle w:val="Ttulo3"/>
        <w:shd w:val="clear" w:color="auto" w:fill="FFFFFF"/>
        <w:spacing w:before="0" w:after="150" w:line="336" w:lineRule="atLeast"/>
        <w:jc w:val="both"/>
        <w:rPr>
          <w:rFonts w:ascii="Helvetica" w:hAnsi="Helvetica" w:cs="Helvetica"/>
          <w:color w:val="313131"/>
          <w:lang w:val="en-US"/>
        </w:rPr>
      </w:pPr>
      <w:r w:rsidRPr="002A5D2F">
        <w:rPr>
          <w:rFonts w:ascii="Helvetica" w:hAnsi="Helvetica" w:cs="Helvetica"/>
          <w:color w:val="313131"/>
          <w:lang w:val="en-US"/>
        </w:rPr>
        <w:t>.count()</w:t>
      </w:r>
    </w:p>
    <w:p w14:paraId="1A82F2C3" w14:textId="77777777" w:rsidR="002A5D2F" w:rsidRPr="002A5D2F" w:rsidRDefault="002A5D2F" w:rsidP="002A5D2F">
      <w:pPr>
        <w:pStyle w:val="NormalWeb"/>
        <w:shd w:val="clear" w:color="auto" w:fill="FFFFFF"/>
        <w:spacing w:before="0" w:beforeAutospacing="0" w:after="340" w:afterAutospacing="0"/>
        <w:jc w:val="both"/>
        <w:rPr>
          <w:rFonts w:ascii="Helvetica" w:hAnsi="Helvetica" w:cs="Helvetica"/>
          <w:color w:val="313131"/>
          <w:lang w:val="en-US"/>
        </w:rPr>
      </w:pPr>
      <w:r w:rsidRPr="002A5D2F">
        <w:rPr>
          <w:rFonts w:ascii="Helvetica" w:hAnsi="Helvetica" w:cs="Helvetica"/>
          <w:color w:val="313131"/>
          <w:lang w:val="en-US"/>
        </w:rPr>
        <w:t>returns number of times a character or sub-string occur</w:t>
      </w:r>
    </w:p>
    <w:p w14:paraId="2CA7E707" w14:textId="77777777" w:rsidR="002A5D2F" w:rsidRPr="002A5D2F" w:rsidRDefault="002A5D2F" w:rsidP="002A5D2F">
      <w:pPr>
        <w:pStyle w:val="Ttulo3"/>
        <w:shd w:val="clear" w:color="auto" w:fill="FFFFFF"/>
        <w:spacing w:before="0" w:after="150" w:line="336" w:lineRule="atLeast"/>
        <w:jc w:val="both"/>
        <w:rPr>
          <w:rFonts w:ascii="Helvetica" w:hAnsi="Helvetica" w:cs="Helvetica"/>
          <w:color w:val="313131"/>
          <w:lang w:val="en-US"/>
        </w:rPr>
      </w:pPr>
      <w:r w:rsidRPr="002A5D2F">
        <w:rPr>
          <w:rFonts w:ascii="Helvetica" w:hAnsi="Helvetica" w:cs="Helvetica"/>
          <w:color w:val="313131"/>
          <w:lang w:val="en-US"/>
        </w:rPr>
        <w:t>.find()</w:t>
      </w:r>
    </w:p>
    <w:p w14:paraId="4056B642" w14:textId="77777777" w:rsidR="002A5D2F" w:rsidRPr="002A5D2F" w:rsidRDefault="002A5D2F" w:rsidP="002A5D2F">
      <w:pPr>
        <w:pStyle w:val="NormalWeb"/>
        <w:shd w:val="clear" w:color="auto" w:fill="FFFFFF"/>
        <w:spacing w:before="0" w:beforeAutospacing="0" w:after="340" w:afterAutospacing="0"/>
        <w:jc w:val="both"/>
        <w:rPr>
          <w:rFonts w:ascii="Helvetica" w:hAnsi="Helvetica" w:cs="Helvetica"/>
          <w:color w:val="313131"/>
          <w:lang w:val="en-US"/>
        </w:rPr>
      </w:pPr>
      <w:r w:rsidRPr="002A5D2F">
        <w:rPr>
          <w:rFonts w:ascii="Helvetica" w:hAnsi="Helvetica" w:cs="Helvetica"/>
          <w:color w:val="313131"/>
          <w:lang w:val="en-US"/>
        </w:rPr>
        <w:t>returns index of first character or sub-string match</w:t>
      </w:r>
      <w:r w:rsidRPr="002A5D2F">
        <w:rPr>
          <w:rFonts w:ascii="Helvetica" w:hAnsi="Helvetica" w:cs="Helvetica"/>
          <w:color w:val="313131"/>
          <w:lang w:val="en-US"/>
        </w:rPr>
        <w:br/>
        <w:t>returns </w:t>
      </w:r>
      <w:r w:rsidRPr="002A5D2F">
        <w:rPr>
          <w:rStyle w:val="Textoennegrita"/>
          <w:rFonts w:ascii="Helvetica" w:hAnsi="Helvetica" w:cs="Helvetica"/>
          <w:color w:val="313131"/>
          <w:lang w:val="en-US"/>
        </w:rPr>
        <w:t>-1</w:t>
      </w:r>
      <w:r w:rsidRPr="002A5D2F">
        <w:rPr>
          <w:rFonts w:ascii="Helvetica" w:hAnsi="Helvetica" w:cs="Helvetica"/>
          <w:color w:val="313131"/>
          <w:lang w:val="en-US"/>
        </w:rPr>
        <w:t> if no match found</w:t>
      </w:r>
    </w:p>
    <w:p w14:paraId="599ADD17" w14:textId="77777777" w:rsidR="002A5D2F" w:rsidRPr="002A5D2F" w:rsidRDefault="002A5D2F" w:rsidP="002A5D2F">
      <w:pPr>
        <w:pStyle w:val="HTMLconformatoprevio"/>
        <w:shd w:val="clear" w:color="auto" w:fill="FFFFFF"/>
        <w:spacing w:before="240" w:after="240" w:line="336" w:lineRule="atLeast"/>
        <w:jc w:val="both"/>
        <w:rPr>
          <w:rStyle w:val="CdigoHTML"/>
          <w:color w:val="313131"/>
          <w:sz w:val="24"/>
          <w:szCs w:val="24"/>
          <w:lang w:val="en-US"/>
        </w:rPr>
      </w:pPr>
      <w:proofErr w:type="spellStart"/>
      <w:r w:rsidRPr="002A5D2F">
        <w:rPr>
          <w:rStyle w:val="CdigoHTML"/>
          <w:color w:val="313131"/>
          <w:sz w:val="24"/>
          <w:szCs w:val="24"/>
          <w:lang w:val="en-US"/>
        </w:rPr>
        <w:t>work_tip</w:t>
      </w:r>
      <w:proofErr w:type="spellEnd"/>
      <w:r w:rsidRPr="002A5D2F">
        <w:rPr>
          <w:rStyle w:val="CdigoHTML"/>
          <w:color w:val="313131"/>
          <w:sz w:val="24"/>
          <w:szCs w:val="24"/>
          <w:lang w:val="en-US"/>
        </w:rPr>
        <w:t xml:space="preserve"> = "save your code"</w:t>
      </w:r>
    </w:p>
    <w:p w14:paraId="25209067" w14:textId="77777777" w:rsidR="002A5D2F" w:rsidRPr="002A5D2F" w:rsidRDefault="002A5D2F" w:rsidP="002A5D2F">
      <w:pPr>
        <w:pStyle w:val="HTMLconformatoprevio"/>
        <w:shd w:val="clear" w:color="auto" w:fill="FFFFFF"/>
        <w:spacing w:before="240" w:after="240" w:line="336" w:lineRule="atLeast"/>
        <w:jc w:val="both"/>
        <w:rPr>
          <w:rStyle w:val="CdigoHTML"/>
          <w:color w:val="313131"/>
          <w:sz w:val="24"/>
          <w:szCs w:val="24"/>
          <w:lang w:val="en-US"/>
        </w:rPr>
      </w:pPr>
    </w:p>
    <w:p w14:paraId="6D50791C" w14:textId="77777777" w:rsidR="002A5D2F" w:rsidRPr="002A5D2F" w:rsidRDefault="002A5D2F" w:rsidP="002A5D2F">
      <w:pPr>
        <w:pStyle w:val="HTMLconformatoprevio"/>
        <w:shd w:val="clear" w:color="auto" w:fill="FFFFFF"/>
        <w:spacing w:before="240" w:after="240" w:line="336" w:lineRule="atLeast"/>
        <w:jc w:val="both"/>
        <w:rPr>
          <w:rStyle w:val="CdigoHTML"/>
          <w:color w:val="313131"/>
          <w:sz w:val="24"/>
          <w:szCs w:val="24"/>
          <w:lang w:val="en-US"/>
        </w:rPr>
      </w:pPr>
      <w:r w:rsidRPr="002A5D2F">
        <w:rPr>
          <w:rStyle w:val="CdigoHTML"/>
          <w:color w:val="313131"/>
          <w:sz w:val="24"/>
          <w:szCs w:val="24"/>
          <w:lang w:val="en-US"/>
        </w:rPr>
        <w:t># number of characters</w:t>
      </w:r>
    </w:p>
    <w:p w14:paraId="43432221" w14:textId="77777777" w:rsidR="002A5D2F" w:rsidRPr="002A5D2F" w:rsidRDefault="002A5D2F" w:rsidP="002A5D2F">
      <w:pPr>
        <w:pStyle w:val="HTMLconformatoprevio"/>
        <w:shd w:val="clear" w:color="auto" w:fill="FFFFFF"/>
        <w:spacing w:before="240" w:after="240" w:line="336" w:lineRule="atLeast"/>
        <w:jc w:val="both"/>
        <w:rPr>
          <w:rStyle w:val="CdigoHTML"/>
          <w:color w:val="313131"/>
          <w:sz w:val="24"/>
          <w:szCs w:val="24"/>
          <w:lang w:val="en-US"/>
        </w:rPr>
      </w:pPr>
      <w:proofErr w:type="spellStart"/>
      <w:r w:rsidRPr="002A5D2F">
        <w:rPr>
          <w:rStyle w:val="CdigoHTML"/>
          <w:color w:val="313131"/>
          <w:sz w:val="24"/>
          <w:szCs w:val="24"/>
          <w:lang w:val="en-US"/>
        </w:rPr>
        <w:t>len</w:t>
      </w:r>
      <w:proofErr w:type="spellEnd"/>
      <w:r w:rsidRPr="002A5D2F">
        <w:rPr>
          <w:rStyle w:val="CdigoHTML"/>
          <w:color w:val="313131"/>
          <w:sz w:val="24"/>
          <w:szCs w:val="24"/>
          <w:lang w:val="en-US"/>
        </w:rPr>
        <w:t>(</w:t>
      </w:r>
      <w:proofErr w:type="spellStart"/>
      <w:r w:rsidRPr="002A5D2F">
        <w:rPr>
          <w:rStyle w:val="CdigoHTML"/>
          <w:color w:val="313131"/>
          <w:sz w:val="24"/>
          <w:szCs w:val="24"/>
          <w:lang w:val="en-US"/>
        </w:rPr>
        <w:t>work_tip</w:t>
      </w:r>
      <w:proofErr w:type="spellEnd"/>
      <w:r w:rsidRPr="002A5D2F">
        <w:rPr>
          <w:rStyle w:val="CdigoHTML"/>
          <w:color w:val="313131"/>
          <w:sz w:val="24"/>
          <w:szCs w:val="24"/>
          <w:lang w:val="en-US"/>
        </w:rPr>
        <w:t>)</w:t>
      </w:r>
    </w:p>
    <w:p w14:paraId="018128AE" w14:textId="77777777" w:rsidR="002A5D2F" w:rsidRPr="002A5D2F" w:rsidRDefault="002A5D2F" w:rsidP="002A5D2F">
      <w:pPr>
        <w:pStyle w:val="HTMLconformatoprevio"/>
        <w:shd w:val="clear" w:color="auto" w:fill="FFFFFF"/>
        <w:spacing w:before="240" w:after="240" w:line="336" w:lineRule="atLeast"/>
        <w:jc w:val="both"/>
        <w:rPr>
          <w:rStyle w:val="CdigoHTML"/>
          <w:color w:val="313131"/>
          <w:sz w:val="24"/>
          <w:szCs w:val="24"/>
          <w:lang w:val="en-US"/>
        </w:rPr>
      </w:pPr>
    </w:p>
    <w:p w14:paraId="530242C6" w14:textId="77777777" w:rsidR="002A5D2F" w:rsidRPr="002A5D2F" w:rsidRDefault="002A5D2F" w:rsidP="002A5D2F">
      <w:pPr>
        <w:pStyle w:val="HTMLconformatoprevio"/>
        <w:shd w:val="clear" w:color="auto" w:fill="FFFFFF"/>
        <w:spacing w:before="240" w:after="240" w:line="336" w:lineRule="atLeast"/>
        <w:jc w:val="both"/>
        <w:rPr>
          <w:rStyle w:val="CdigoHTML"/>
          <w:color w:val="313131"/>
          <w:sz w:val="24"/>
          <w:szCs w:val="24"/>
          <w:lang w:val="en-US"/>
        </w:rPr>
      </w:pPr>
      <w:r w:rsidRPr="002A5D2F">
        <w:rPr>
          <w:rStyle w:val="CdigoHTML"/>
          <w:color w:val="313131"/>
          <w:sz w:val="24"/>
          <w:szCs w:val="24"/>
          <w:lang w:val="en-US"/>
        </w:rPr>
        <w:t># letter "e" occurrences</w:t>
      </w:r>
    </w:p>
    <w:p w14:paraId="18C87C2D" w14:textId="77777777" w:rsidR="002A5D2F" w:rsidRPr="002A5D2F" w:rsidRDefault="002A5D2F" w:rsidP="002A5D2F">
      <w:pPr>
        <w:pStyle w:val="HTMLconformatoprevio"/>
        <w:shd w:val="clear" w:color="auto" w:fill="FFFFFF"/>
        <w:spacing w:before="240" w:after="240" w:line="336" w:lineRule="atLeast"/>
        <w:jc w:val="both"/>
        <w:rPr>
          <w:rStyle w:val="CdigoHTML"/>
          <w:color w:val="313131"/>
          <w:sz w:val="24"/>
          <w:szCs w:val="24"/>
          <w:lang w:val="en-US"/>
        </w:rPr>
      </w:pPr>
      <w:proofErr w:type="spellStart"/>
      <w:r w:rsidRPr="002A5D2F">
        <w:rPr>
          <w:rStyle w:val="CdigoHTML"/>
          <w:color w:val="313131"/>
          <w:sz w:val="24"/>
          <w:szCs w:val="24"/>
          <w:lang w:val="en-US"/>
        </w:rPr>
        <w:t>work_tip.count</w:t>
      </w:r>
      <w:proofErr w:type="spellEnd"/>
      <w:r w:rsidRPr="002A5D2F">
        <w:rPr>
          <w:rStyle w:val="CdigoHTML"/>
          <w:color w:val="313131"/>
          <w:sz w:val="24"/>
          <w:szCs w:val="24"/>
          <w:lang w:val="en-US"/>
        </w:rPr>
        <w:t>("e")</w:t>
      </w:r>
    </w:p>
    <w:p w14:paraId="5E508BE9" w14:textId="77777777" w:rsidR="002A5D2F" w:rsidRPr="002A5D2F" w:rsidRDefault="002A5D2F" w:rsidP="002A5D2F">
      <w:pPr>
        <w:pStyle w:val="HTMLconformatoprevio"/>
        <w:shd w:val="clear" w:color="auto" w:fill="FFFFFF"/>
        <w:spacing w:before="240" w:after="240" w:line="336" w:lineRule="atLeast"/>
        <w:jc w:val="both"/>
        <w:rPr>
          <w:rStyle w:val="CdigoHTML"/>
          <w:color w:val="313131"/>
          <w:sz w:val="24"/>
          <w:szCs w:val="24"/>
          <w:lang w:val="en-US"/>
        </w:rPr>
      </w:pPr>
    </w:p>
    <w:p w14:paraId="53144103" w14:textId="77777777" w:rsidR="002A5D2F" w:rsidRPr="002A5D2F" w:rsidRDefault="002A5D2F" w:rsidP="002A5D2F">
      <w:pPr>
        <w:pStyle w:val="HTMLconformatoprevio"/>
        <w:shd w:val="clear" w:color="auto" w:fill="FFFFFF"/>
        <w:spacing w:before="240" w:after="240" w:line="336" w:lineRule="atLeast"/>
        <w:jc w:val="both"/>
        <w:rPr>
          <w:rStyle w:val="CdigoHTML"/>
          <w:color w:val="313131"/>
          <w:sz w:val="24"/>
          <w:szCs w:val="24"/>
          <w:lang w:val="en-US"/>
        </w:rPr>
      </w:pPr>
      <w:r w:rsidRPr="002A5D2F">
        <w:rPr>
          <w:rStyle w:val="CdigoHTML"/>
          <w:color w:val="313131"/>
          <w:sz w:val="24"/>
          <w:szCs w:val="24"/>
          <w:lang w:val="en-US"/>
        </w:rPr>
        <w:t># find the index of the first space</w:t>
      </w:r>
    </w:p>
    <w:p w14:paraId="4B0EE1FC" w14:textId="77777777" w:rsidR="002A5D2F" w:rsidRPr="002A5D2F" w:rsidRDefault="002A5D2F" w:rsidP="002A5D2F">
      <w:pPr>
        <w:pStyle w:val="HTMLconformatoprevio"/>
        <w:shd w:val="clear" w:color="auto" w:fill="FFFFFF"/>
        <w:spacing w:before="240" w:after="240" w:line="336" w:lineRule="atLeast"/>
        <w:jc w:val="both"/>
        <w:rPr>
          <w:rStyle w:val="CdigoHTML"/>
          <w:color w:val="313131"/>
          <w:sz w:val="24"/>
          <w:szCs w:val="24"/>
          <w:lang w:val="en-US"/>
        </w:rPr>
      </w:pPr>
      <w:proofErr w:type="spellStart"/>
      <w:r w:rsidRPr="002A5D2F">
        <w:rPr>
          <w:rStyle w:val="CdigoHTML"/>
          <w:color w:val="313131"/>
          <w:sz w:val="24"/>
          <w:szCs w:val="24"/>
          <w:lang w:val="en-US"/>
        </w:rPr>
        <w:t>work_tip.find</w:t>
      </w:r>
      <w:proofErr w:type="spellEnd"/>
      <w:r w:rsidRPr="002A5D2F">
        <w:rPr>
          <w:rStyle w:val="CdigoHTML"/>
          <w:color w:val="313131"/>
          <w:sz w:val="24"/>
          <w:szCs w:val="24"/>
          <w:lang w:val="en-US"/>
        </w:rPr>
        <w:t>(" ")</w:t>
      </w:r>
    </w:p>
    <w:p w14:paraId="15006ED8" w14:textId="77777777" w:rsidR="002A5D2F" w:rsidRPr="002A5D2F" w:rsidRDefault="002A5D2F" w:rsidP="002A5D2F">
      <w:pPr>
        <w:pStyle w:val="HTMLconformatoprevio"/>
        <w:shd w:val="clear" w:color="auto" w:fill="FFFFFF"/>
        <w:spacing w:before="240" w:after="240" w:line="336" w:lineRule="atLeast"/>
        <w:jc w:val="both"/>
        <w:rPr>
          <w:rStyle w:val="CdigoHTML"/>
          <w:color w:val="313131"/>
          <w:sz w:val="24"/>
          <w:szCs w:val="24"/>
          <w:lang w:val="en-US"/>
        </w:rPr>
      </w:pPr>
    </w:p>
    <w:p w14:paraId="4CA91655" w14:textId="77777777" w:rsidR="002A5D2F" w:rsidRPr="002A5D2F" w:rsidRDefault="002A5D2F" w:rsidP="002A5D2F">
      <w:pPr>
        <w:pStyle w:val="HTMLconformatoprevio"/>
        <w:shd w:val="clear" w:color="auto" w:fill="FFFFFF"/>
        <w:spacing w:before="240" w:after="240" w:line="336" w:lineRule="atLeast"/>
        <w:jc w:val="both"/>
        <w:rPr>
          <w:rStyle w:val="CdigoHTML"/>
          <w:color w:val="313131"/>
          <w:sz w:val="24"/>
          <w:szCs w:val="24"/>
          <w:lang w:val="en-US"/>
        </w:rPr>
      </w:pPr>
      <w:r w:rsidRPr="002A5D2F">
        <w:rPr>
          <w:rStyle w:val="CdigoHTML"/>
          <w:color w:val="313131"/>
          <w:sz w:val="24"/>
          <w:szCs w:val="24"/>
          <w:lang w:val="en-US"/>
        </w:rPr>
        <w:t xml:space="preserve"># find the index of "u" searching a slice </w:t>
      </w:r>
      <w:proofErr w:type="spellStart"/>
      <w:r w:rsidRPr="002A5D2F">
        <w:rPr>
          <w:rStyle w:val="CdigoHTML"/>
          <w:color w:val="313131"/>
          <w:sz w:val="24"/>
          <w:szCs w:val="24"/>
          <w:lang w:val="en-US"/>
        </w:rPr>
        <w:t>work_tip</w:t>
      </w:r>
      <w:proofErr w:type="spellEnd"/>
      <w:r w:rsidRPr="002A5D2F">
        <w:rPr>
          <w:rStyle w:val="CdigoHTML"/>
          <w:color w:val="313131"/>
          <w:sz w:val="24"/>
          <w:szCs w:val="24"/>
          <w:lang w:val="en-US"/>
        </w:rPr>
        <w:t>[3:6]</w:t>
      </w:r>
    </w:p>
    <w:p w14:paraId="0DCA87C2" w14:textId="77777777" w:rsidR="002A5D2F" w:rsidRPr="002A5D2F" w:rsidRDefault="002A5D2F" w:rsidP="002A5D2F">
      <w:pPr>
        <w:pStyle w:val="HTMLconformatoprevio"/>
        <w:shd w:val="clear" w:color="auto" w:fill="FFFFFF"/>
        <w:spacing w:before="240" w:after="240" w:line="336" w:lineRule="atLeast"/>
        <w:jc w:val="both"/>
        <w:rPr>
          <w:rStyle w:val="CdigoHTML"/>
          <w:color w:val="313131"/>
          <w:sz w:val="24"/>
          <w:szCs w:val="24"/>
          <w:lang w:val="en-US"/>
        </w:rPr>
      </w:pPr>
      <w:proofErr w:type="spellStart"/>
      <w:r w:rsidRPr="002A5D2F">
        <w:rPr>
          <w:rStyle w:val="CdigoHTML"/>
          <w:color w:val="313131"/>
          <w:sz w:val="24"/>
          <w:szCs w:val="24"/>
          <w:lang w:val="en-US"/>
        </w:rPr>
        <w:t>work_tip.find</w:t>
      </w:r>
      <w:proofErr w:type="spellEnd"/>
      <w:r w:rsidRPr="002A5D2F">
        <w:rPr>
          <w:rStyle w:val="CdigoHTML"/>
          <w:color w:val="313131"/>
          <w:sz w:val="24"/>
          <w:szCs w:val="24"/>
          <w:lang w:val="en-US"/>
        </w:rPr>
        <w:t>("u",3,6)</w:t>
      </w:r>
    </w:p>
    <w:p w14:paraId="2DC6DEE4" w14:textId="77777777" w:rsidR="002A5D2F" w:rsidRPr="002A5D2F" w:rsidRDefault="002A5D2F" w:rsidP="002A5D2F">
      <w:pPr>
        <w:pStyle w:val="NormalWeb"/>
        <w:shd w:val="clear" w:color="auto" w:fill="FFFFFF"/>
        <w:spacing w:before="0" w:beforeAutospacing="0" w:after="340" w:afterAutospacing="0"/>
        <w:jc w:val="both"/>
        <w:rPr>
          <w:rFonts w:ascii="Helvetica" w:hAnsi="Helvetica" w:cs="Helvetica"/>
          <w:color w:val="313131"/>
          <w:lang w:val="en-US"/>
        </w:rPr>
      </w:pPr>
      <w:r w:rsidRPr="002A5D2F">
        <w:rPr>
          <w:rFonts w:ascii="Helvetica" w:hAnsi="Helvetica" w:cs="Helvetica"/>
          <w:color w:val="313131"/>
          <w:lang w:val="en-US"/>
        </w:rPr>
        <w:lastRenderedPageBreak/>
        <w:t>These methods </w:t>
      </w:r>
      <w:r w:rsidRPr="002A5D2F">
        <w:rPr>
          <w:rStyle w:val="Textoennegrita"/>
          <w:rFonts w:ascii="Helvetica" w:hAnsi="Helvetica" w:cs="Helvetica"/>
          <w:color w:val="313131"/>
          <w:lang w:val="en-US"/>
        </w:rPr>
        <w:t>return</w:t>
      </w:r>
      <w:r w:rsidRPr="002A5D2F">
        <w:rPr>
          <w:rFonts w:ascii="Helvetica" w:hAnsi="Helvetica" w:cs="Helvetica"/>
          <w:color w:val="313131"/>
          <w:lang w:val="en-US"/>
        </w:rPr>
        <w:t> information that we can use to sort or manipulate strings</w:t>
      </w:r>
    </w:p>
    <w:p w14:paraId="41619A42" w14:textId="77777777" w:rsidR="002A5D2F" w:rsidRPr="002A5D2F" w:rsidRDefault="002A5D2F" w:rsidP="002A5D2F">
      <w:pPr>
        <w:pStyle w:val="Ttulo2"/>
        <w:shd w:val="clear" w:color="auto" w:fill="FFFFFF"/>
        <w:spacing w:before="600" w:beforeAutospacing="0" w:after="225" w:afterAutospacing="0" w:line="288" w:lineRule="atLeast"/>
        <w:jc w:val="both"/>
        <w:rPr>
          <w:rFonts w:ascii="Helvetica" w:hAnsi="Helvetica" w:cs="Helvetica"/>
          <w:b w:val="0"/>
          <w:bCs w:val="0"/>
          <w:color w:val="646464"/>
          <w:spacing w:val="15"/>
          <w:sz w:val="24"/>
          <w:szCs w:val="24"/>
          <w:lang w:val="en-US"/>
        </w:rPr>
      </w:pPr>
      <w:r w:rsidRPr="002A5D2F">
        <w:rPr>
          <w:rFonts w:ascii="Helvetica" w:hAnsi="Helvetica" w:cs="Helvetica"/>
          <w:b w:val="0"/>
          <w:bCs w:val="0"/>
          <w:color w:val="646464"/>
          <w:spacing w:val="15"/>
          <w:sz w:val="24"/>
          <w:szCs w:val="24"/>
          <w:lang w:val="en-US"/>
        </w:rPr>
        <w:t>Examples</w:t>
      </w:r>
    </w:p>
    <w:p w14:paraId="5867B01D" w14:textId="77777777" w:rsidR="002A5D2F" w:rsidRPr="002A5D2F" w:rsidRDefault="002A5D2F" w:rsidP="002A5D2F">
      <w:pPr>
        <w:pStyle w:val="NormalWeb"/>
        <w:shd w:val="clear" w:color="auto" w:fill="FFFFFF"/>
        <w:spacing w:before="0" w:beforeAutospacing="0" w:after="340" w:afterAutospacing="0"/>
        <w:jc w:val="both"/>
        <w:rPr>
          <w:rFonts w:ascii="Helvetica" w:hAnsi="Helvetica" w:cs="Helvetica"/>
          <w:color w:val="313131"/>
          <w:lang w:val="en-US"/>
        </w:rPr>
      </w:pPr>
      <w:r w:rsidRPr="002A5D2F">
        <w:rPr>
          <w:rFonts w:ascii="Helvetica" w:hAnsi="Helvetica" w:cs="Helvetica"/>
          <w:color w:val="313131"/>
          <w:lang w:val="en-US"/>
        </w:rPr>
        <w:t>run each example cell in order</w:t>
      </w:r>
    </w:p>
    <w:p w14:paraId="1CDC3615" w14:textId="77777777" w:rsidR="002A5D2F" w:rsidRPr="002A5D2F" w:rsidRDefault="002A5D2F" w:rsidP="002A5D2F">
      <w:pPr>
        <w:pStyle w:val="HTMLconformatoprevio"/>
        <w:shd w:val="clear" w:color="auto" w:fill="FFFFFF"/>
        <w:spacing w:before="240" w:after="240" w:line="336" w:lineRule="atLeast"/>
        <w:jc w:val="both"/>
        <w:rPr>
          <w:rStyle w:val="CdigoHTML"/>
          <w:color w:val="313131"/>
          <w:sz w:val="24"/>
          <w:szCs w:val="24"/>
          <w:lang w:val="en-US"/>
        </w:rPr>
      </w:pPr>
      <w:r w:rsidRPr="002A5D2F">
        <w:rPr>
          <w:rStyle w:val="CdigoHTML"/>
          <w:color w:val="313131"/>
          <w:sz w:val="24"/>
          <w:szCs w:val="24"/>
          <w:lang w:val="en-US"/>
        </w:rPr>
        <w:t># [ ] review and run example</w:t>
      </w:r>
    </w:p>
    <w:p w14:paraId="47138C89" w14:textId="77777777" w:rsidR="002A5D2F" w:rsidRPr="002A5D2F" w:rsidRDefault="002A5D2F" w:rsidP="002A5D2F">
      <w:pPr>
        <w:pStyle w:val="HTMLconformatoprevio"/>
        <w:shd w:val="clear" w:color="auto" w:fill="FFFFFF"/>
        <w:spacing w:before="240" w:after="240" w:line="336" w:lineRule="atLeast"/>
        <w:jc w:val="both"/>
        <w:rPr>
          <w:rStyle w:val="CdigoHTML"/>
          <w:color w:val="313131"/>
          <w:sz w:val="24"/>
          <w:szCs w:val="24"/>
          <w:lang w:val="en-US"/>
        </w:rPr>
      </w:pPr>
      <w:proofErr w:type="spellStart"/>
      <w:r w:rsidRPr="002A5D2F">
        <w:rPr>
          <w:rStyle w:val="CdigoHTML"/>
          <w:color w:val="313131"/>
          <w:sz w:val="24"/>
          <w:szCs w:val="24"/>
          <w:lang w:val="en-US"/>
        </w:rPr>
        <w:t>work_tip</w:t>
      </w:r>
      <w:proofErr w:type="spellEnd"/>
      <w:r w:rsidRPr="002A5D2F">
        <w:rPr>
          <w:rStyle w:val="CdigoHTML"/>
          <w:color w:val="313131"/>
          <w:sz w:val="24"/>
          <w:szCs w:val="24"/>
          <w:lang w:val="en-US"/>
        </w:rPr>
        <w:t xml:space="preserve"> = "save your code"</w:t>
      </w:r>
    </w:p>
    <w:p w14:paraId="5403337E" w14:textId="77777777" w:rsidR="002A5D2F" w:rsidRPr="002A5D2F" w:rsidRDefault="002A5D2F" w:rsidP="002A5D2F">
      <w:pPr>
        <w:pStyle w:val="HTMLconformatoprevio"/>
        <w:shd w:val="clear" w:color="auto" w:fill="FFFFFF"/>
        <w:spacing w:before="240" w:after="240" w:line="336" w:lineRule="atLeast"/>
        <w:jc w:val="both"/>
        <w:rPr>
          <w:rStyle w:val="CdigoHTML"/>
          <w:color w:val="313131"/>
          <w:sz w:val="24"/>
          <w:szCs w:val="24"/>
          <w:lang w:val="en-US"/>
        </w:rPr>
      </w:pPr>
    </w:p>
    <w:p w14:paraId="19DB4CCE" w14:textId="77777777" w:rsidR="002A5D2F" w:rsidRPr="002A5D2F" w:rsidRDefault="002A5D2F" w:rsidP="002A5D2F">
      <w:pPr>
        <w:pStyle w:val="HTMLconformatoprevio"/>
        <w:shd w:val="clear" w:color="auto" w:fill="FFFFFF"/>
        <w:spacing w:before="240" w:after="240" w:line="336" w:lineRule="atLeast"/>
        <w:jc w:val="both"/>
        <w:rPr>
          <w:rStyle w:val="CdigoHTML"/>
          <w:color w:val="313131"/>
          <w:sz w:val="24"/>
          <w:szCs w:val="24"/>
          <w:lang w:val="en-US"/>
        </w:rPr>
      </w:pPr>
      <w:r w:rsidRPr="002A5D2F">
        <w:rPr>
          <w:rStyle w:val="CdigoHTML"/>
          <w:color w:val="313131"/>
          <w:sz w:val="24"/>
          <w:szCs w:val="24"/>
          <w:lang w:val="en-US"/>
        </w:rPr>
        <w:t>print("number of characters in string")</w:t>
      </w:r>
    </w:p>
    <w:p w14:paraId="0D1E411F" w14:textId="77777777" w:rsidR="002A5D2F" w:rsidRPr="002A5D2F" w:rsidRDefault="002A5D2F" w:rsidP="002A5D2F">
      <w:pPr>
        <w:pStyle w:val="HTMLconformatoprevio"/>
        <w:shd w:val="clear" w:color="auto" w:fill="FFFFFF"/>
        <w:spacing w:before="240" w:after="240" w:line="336" w:lineRule="atLeast"/>
        <w:jc w:val="both"/>
        <w:rPr>
          <w:rStyle w:val="CdigoHTML"/>
          <w:color w:val="313131"/>
          <w:sz w:val="24"/>
          <w:szCs w:val="24"/>
          <w:lang w:val="en-US"/>
        </w:rPr>
      </w:pPr>
      <w:r w:rsidRPr="002A5D2F">
        <w:rPr>
          <w:rStyle w:val="CdigoHTML"/>
          <w:color w:val="313131"/>
          <w:sz w:val="24"/>
          <w:szCs w:val="24"/>
          <w:lang w:val="en-US"/>
        </w:rPr>
        <w:t>print(</w:t>
      </w:r>
      <w:proofErr w:type="spellStart"/>
      <w:r w:rsidRPr="002A5D2F">
        <w:rPr>
          <w:rStyle w:val="CdigoHTML"/>
          <w:color w:val="313131"/>
          <w:sz w:val="24"/>
          <w:szCs w:val="24"/>
          <w:lang w:val="en-US"/>
        </w:rPr>
        <w:t>len</w:t>
      </w:r>
      <w:proofErr w:type="spellEnd"/>
      <w:r w:rsidRPr="002A5D2F">
        <w:rPr>
          <w:rStyle w:val="CdigoHTML"/>
          <w:color w:val="313131"/>
          <w:sz w:val="24"/>
          <w:szCs w:val="24"/>
          <w:lang w:val="en-US"/>
        </w:rPr>
        <w:t>(</w:t>
      </w:r>
      <w:proofErr w:type="spellStart"/>
      <w:r w:rsidRPr="002A5D2F">
        <w:rPr>
          <w:rStyle w:val="CdigoHTML"/>
          <w:color w:val="313131"/>
          <w:sz w:val="24"/>
          <w:szCs w:val="24"/>
          <w:lang w:val="en-US"/>
        </w:rPr>
        <w:t>work_tip</w:t>
      </w:r>
      <w:proofErr w:type="spellEnd"/>
      <w:r w:rsidRPr="002A5D2F">
        <w:rPr>
          <w:rStyle w:val="CdigoHTML"/>
          <w:color w:val="313131"/>
          <w:sz w:val="24"/>
          <w:szCs w:val="24"/>
          <w:lang w:val="en-US"/>
        </w:rPr>
        <w:t>),"\n")</w:t>
      </w:r>
    </w:p>
    <w:p w14:paraId="5CB50446" w14:textId="77777777" w:rsidR="002A5D2F" w:rsidRPr="002A5D2F" w:rsidRDefault="002A5D2F" w:rsidP="002A5D2F">
      <w:pPr>
        <w:pStyle w:val="HTMLconformatoprevio"/>
        <w:shd w:val="clear" w:color="auto" w:fill="FFFFFF"/>
        <w:spacing w:before="240" w:after="240" w:line="336" w:lineRule="atLeast"/>
        <w:jc w:val="both"/>
        <w:rPr>
          <w:rStyle w:val="CdigoHTML"/>
          <w:color w:val="313131"/>
          <w:sz w:val="24"/>
          <w:szCs w:val="24"/>
          <w:lang w:val="en-US"/>
        </w:rPr>
      </w:pPr>
    </w:p>
    <w:p w14:paraId="2771CC3F" w14:textId="77777777" w:rsidR="002A5D2F" w:rsidRPr="002A5D2F" w:rsidRDefault="002A5D2F" w:rsidP="002A5D2F">
      <w:pPr>
        <w:pStyle w:val="HTMLconformatoprevio"/>
        <w:shd w:val="clear" w:color="auto" w:fill="FFFFFF"/>
        <w:spacing w:before="240" w:after="240" w:line="336" w:lineRule="atLeast"/>
        <w:jc w:val="both"/>
        <w:rPr>
          <w:rStyle w:val="CdigoHTML"/>
          <w:color w:val="313131"/>
          <w:sz w:val="24"/>
          <w:szCs w:val="24"/>
          <w:lang w:val="en-US"/>
        </w:rPr>
      </w:pPr>
      <w:r w:rsidRPr="002A5D2F">
        <w:rPr>
          <w:rStyle w:val="CdigoHTML"/>
          <w:color w:val="313131"/>
          <w:sz w:val="24"/>
          <w:szCs w:val="24"/>
          <w:lang w:val="en-US"/>
        </w:rPr>
        <w:t>print('letter "e" occurrences')</w:t>
      </w:r>
    </w:p>
    <w:p w14:paraId="53B5460E" w14:textId="77777777" w:rsidR="002A5D2F" w:rsidRPr="002A5D2F" w:rsidRDefault="002A5D2F" w:rsidP="002A5D2F">
      <w:pPr>
        <w:pStyle w:val="HTMLconformatoprevio"/>
        <w:shd w:val="clear" w:color="auto" w:fill="FFFFFF"/>
        <w:spacing w:before="240" w:after="240" w:line="336" w:lineRule="atLeast"/>
        <w:jc w:val="both"/>
        <w:rPr>
          <w:rStyle w:val="CdigoHTML"/>
          <w:color w:val="313131"/>
          <w:sz w:val="24"/>
          <w:szCs w:val="24"/>
          <w:lang w:val="en-US"/>
        </w:rPr>
      </w:pPr>
      <w:r w:rsidRPr="002A5D2F">
        <w:rPr>
          <w:rStyle w:val="CdigoHTML"/>
          <w:color w:val="313131"/>
          <w:sz w:val="24"/>
          <w:szCs w:val="24"/>
          <w:lang w:val="en-US"/>
        </w:rPr>
        <w:t>print(</w:t>
      </w:r>
      <w:proofErr w:type="spellStart"/>
      <w:r w:rsidRPr="002A5D2F">
        <w:rPr>
          <w:rStyle w:val="CdigoHTML"/>
          <w:color w:val="313131"/>
          <w:sz w:val="24"/>
          <w:szCs w:val="24"/>
          <w:lang w:val="en-US"/>
        </w:rPr>
        <w:t>work_tip.count</w:t>
      </w:r>
      <w:proofErr w:type="spellEnd"/>
      <w:r w:rsidRPr="002A5D2F">
        <w:rPr>
          <w:rStyle w:val="CdigoHTML"/>
          <w:color w:val="313131"/>
          <w:sz w:val="24"/>
          <w:szCs w:val="24"/>
          <w:lang w:val="en-US"/>
        </w:rPr>
        <w:t>("e"),"\n")</w:t>
      </w:r>
    </w:p>
    <w:p w14:paraId="6C4D77A0" w14:textId="77777777" w:rsidR="002A5D2F" w:rsidRPr="002A5D2F" w:rsidRDefault="002A5D2F" w:rsidP="002A5D2F">
      <w:pPr>
        <w:pStyle w:val="HTMLconformatoprevio"/>
        <w:shd w:val="clear" w:color="auto" w:fill="FFFFFF"/>
        <w:spacing w:before="240" w:after="240" w:line="336" w:lineRule="atLeast"/>
        <w:jc w:val="both"/>
        <w:rPr>
          <w:rStyle w:val="CdigoHTML"/>
          <w:color w:val="313131"/>
          <w:sz w:val="24"/>
          <w:szCs w:val="24"/>
          <w:lang w:val="en-US"/>
        </w:rPr>
      </w:pPr>
    </w:p>
    <w:p w14:paraId="72F32E95" w14:textId="77777777" w:rsidR="002A5D2F" w:rsidRPr="002A5D2F" w:rsidRDefault="002A5D2F" w:rsidP="002A5D2F">
      <w:pPr>
        <w:pStyle w:val="HTMLconformatoprevio"/>
        <w:shd w:val="clear" w:color="auto" w:fill="FFFFFF"/>
        <w:spacing w:before="240" w:after="240" w:line="336" w:lineRule="atLeast"/>
        <w:jc w:val="both"/>
        <w:rPr>
          <w:rStyle w:val="CdigoHTML"/>
          <w:color w:val="313131"/>
          <w:sz w:val="24"/>
          <w:szCs w:val="24"/>
          <w:lang w:val="en-US"/>
        </w:rPr>
      </w:pPr>
      <w:r w:rsidRPr="002A5D2F">
        <w:rPr>
          <w:rStyle w:val="CdigoHTML"/>
          <w:color w:val="313131"/>
          <w:sz w:val="24"/>
          <w:szCs w:val="24"/>
          <w:lang w:val="en-US"/>
        </w:rPr>
        <w:t>print("find the index of the first space")</w:t>
      </w:r>
    </w:p>
    <w:p w14:paraId="764EF4E6" w14:textId="77777777" w:rsidR="002A5D2F" w:rsidRPr="002A5D2F" w:rsidRDefault="002A5D2F" w:rsidP="002A5D2F">
      <w:pPr>
        <w:pStyle w:val="HTMLconformatoprevio"/>
        <w:shd w:val="clear" w:color="auto" w:fill="FFFFFF"/>
        <w:spacing w:before="240" w:after="240" w:line="336" w:lineRule="atLeast"/>
        <w:jc w:val="both"/>
        <w:rPr>
          <w:rStyle w:val="CdigoHTML"/>
          <w:color w:val="313131"/>
          <w:sz w:val="24"/>
          <w:szCs w:val="24"/>
          <w:lang w:val="en-US"/>
        </w:rPr>
      </w:pPr>
      <w:r w:rsidRPr="002A5D2F">
        <w:rPr>
          <w:rStyle w:val="CdigoHTML"/>
          <w:color w:val="313131"/>
          <w:sz w:val="24"/>
          <w:szCs w:val="24"/>
          <w:lang w:val="en-US"/>
        </w:rPr>
        <w:t>print(</w:t>
      </w:r>
      <w:proofErr w:type="spellStart"/>
      <w:r w:rsidRPr="002A5D2F">
        <w:rPr>
          <w:rStyle w:val="CdigoHTML"/>
          <w:color w:val="313131"/>
          <w:sz w:val="24"/>
          <w:szCs w:val="24"/>
          <w:lang w:val="en-US"/>
        </w:rPr>
        <w:t>work_tip.find</w:t>
      </w:r>
      <w:proofErr w:type="spellEnd"/>
      <w:r w:rsidRPr="002A5D2F">
        <w:rPr>
          <w:rStyle w:val="CdigoHTML"/>
          <w:color w:val="313131"/>
          <w:sz w:val="24"/>
          <w:szCs w:val="24"/>
          <w:lang w:val="en-US"/>
        </w:rPr>
        <w:t>(" "),"\n")</w:t>
      </w:r>
    </w:p>
    <w:p w14:paraId="4E16159D" w14:textId="77777777" w:rsidR="002A5D2F" w:rsidRPr="002A5D2F" w:rsidRDefault="002A5D2F" w:rsidP="002A5D2F">
      <w:pPr>
        <w:pStyle w:val="HTMLconformatoprevio"/>
        <w:shd w:val="clear" w:color="auto" w:fill="FFFFFF"/>
        <w:spacing w:before="240" w:after="240" w:line="336" w:lineRule="atLeast"/>
        <w:jc w:val="both"/>
        <w:rPr>
          <w:rStyle w:val="CdigoHTML"/>
          <w:color w:val="313131"/>
          <w:sz w:val="24"/>
          <w:szCs w:val="24"/>
          <w:lang w:val="en-US"/>
        </w:rPr>
      </w:pPr>
    </w:p>
    <w:p w14:paraId="4047FDD4" w14:textId="77777777" w:rsidR="002A5D2F" w:rsidRPr="002A5D2F" w:rsidRDefault="002A5D2F" w:rsidP="002A5D2F">
      <w:pPr>
        <w:pStyle w:val="HTMLconformatoprevio"/>
        <w:shd w:val="clear" w:color="auto" w:fill="FFFFFF"/>
        <w:spacing w:before="240" w:after="240" w:line="336" w:lineRule="atLeast"/>
        <w:jc w:val="both"/>
        <w:rPr>
          <w:rStyle w:val="CdigoHTML"/>
          <w:color w:val="313131"/>
          <w:sz w:val="24"/>
          <w:szCs w:val="24"/>
          <w:lang w:val="en-US"/>
        </w:rPr>
      </w:pPr>
      <w:r w:rsidRPr="002A5D2F">
        <w:rPr>
          <w:rStyle w:val="CdigoHTML"/>
          <w:color w:val="313131"/>
          <w:sz w:val="24"/>
          <w:szCs w:val="24"/>
          <w:lang w:val="en-US"/>
        </w:rPr>
        <w:t xml:space="preserve">print('find the index of "u" searching a slice </w:t>
      </w:r>
      <w:proofErr w:type="spellStart"/>
      <w:r w:rsidRPr="002A5D2F">
        <w:rPr>
          <w:rStyle w:val="CdigoHTML"/>
          <w:color w:val="313131"/>
          <w:sz w:val="24"/>
          <w:szCs w:val="24"/>
          <w:lang w:val="en-US"/>
        </w:rPr>
        <w:t>work_tip</w:t>
      </w:r>
      <w:proofErr w:type="spellEnd"/>
      <w:r w:rsidRPr="002A5D2F">
        <w:rPr>
          <w:rStyle w:val="CdigoHTML"/>
          <w:color w:val="313131"/>
          <w:sz w:val="24"/>
          <w:szCs w:val="24"/>
          <w:lang w:val="en-US"/>
        </w:rPr>
        <w:t xml:space="preserve">[3:9] -', </w:t>
      </w:r>
      <w:proofErr w:type="spellStart"/>
      <w:r w:rsidRPr="002A5D2F">
        <w:rPr>
          <w:rStyle w:val="CdigoHTML"/>
          <w:color w:val="313131"/>
          <w:sz w:val="24"/>
          <w:szCs w:val="24"/>
          <w:lang w:val="en-US"/>
        </w:rPr>
        <w:t>work_tip</w:t>
      </w:r>
      <w:proofErr w:type="spellEnd"/>
      <w:r w:rsidRPr="002A5D2F">
        <w:rPr>
          <w:rStyle w:val="CdigoHTML"/>
          <w:color w:val="313131"/>
          <w:sz w:val="24"/>
          <w:szCs w:val="24"/>
          <w:lang w:val="en-US"/>
        </w:rPr>
        <w:t>[3:9])</w:t>
      </w:r>
    </w:p>
    <w:p w14:paraId="24E18708" w14:textId="77777777" w:rsidR="002A5D2F" w:rsidRPr="002A5D2F" w:rsidRDefault="002A5D2F" w:rsidP="002A5D2F">
      <w:pPr>
        <w:pStyle w:val="HTMLconformatoprevio"/>
        <w:shd w:val="clear" w:color="auto" w:fill="FFFFFF"/>
        <w:spacing w:before="240" w:after="240" w:line="336" w:lineRule="atLeast"/>
        <w:jc w:val="both"/>
        <w:rPr>
          <w:rStyle w:val="CdigoHTML"/>
          <w:color w:val="313131"/>
          <w:sz w:val="24"/>
          <w:szCs w:val="24"/>
          <w:lang w:val="en-US"/>
        </w:rPr>
      </w:pPr>
      <w:r w:rsidRPr="002A5D2F">
        <w:rPr>
          <w:rStyle w:val="CdigoHTML"/>
          <w:color w:val="313131"/>
          <w:sz w:val="24"/>
          <w:szCs w:val="24"/>
          <w:lang w:val="en-US"/>
        </w:rPr>
        <w:t>print(</w:t>
      </w:r>
      <w:proofErr w:type="spellStart"/>
      <w:r w:rsidRPr="002A5D2F">
        <w:rPr>
          <w:rStyle w:val="CdigoHTML"/>
          <w:color w:val="313131"/>
          <w:sz w:val="24"/>
          <w:szCs w:val="24"/>
          <w:lang w:val="en-US"/>
        </w:rPr>
        <w:t>work_tip.find</w:t>
      </w:r>
      <w:proofErr w:type="spellEnd"/>
      <w:r w:rsidRPr="002A5D2F">
        <w:rPr>
          <w:rStyle w:val="CdigoHTML"/>
          <w:color w:val="313131"/>
          <w:sz w:val="24"/>
          <w:szCs w:val="24"/>
          <w:lang w:val="en-US"/>
        </w:rPr>
        <w:t>("u",3,9),"\n")</w:t>
      </w:r>
    </w:p>
    <w:p w14:paraId="7B060FA6" w14:textId="77777777" w:rsidR="002A5D2F" w:rsidRPr="002A5D2F" w:rsidRDefault="002A5D2F" w:rsidP="002A5D2F">
      <w:pPr>
        <w:pStyle w:val="HTMLconformatoprevio"/>
        <w:shd w:val="clear" w:color="auto" w:fill="FFFFFF"/>
        <w:spacing w:before="240" w:after="240" w:line="336" w:lineRule="atLeast"/>
        <w:jc w:val="both"/>
        <w:rPr>
          <w:rStyle w:val="CdigoHTML"/>
          <w:color w:val="313131"/>
          <w:sz w:val="24"/>
          <w:szCs w:val="24"/>
          <w:lang w:val="en-US"/>
        </w:rPr>
      </w:pPr>
    </w:p>
    <w:p w14:paraId="32935A07" w14:textId="77777777" w:rsidR="002A5D2F" w:rsidRPr="002A5D2F" w:rsidRDefault="002A5D2F" w:rsidP="002A5D2F">
      <w:pPr>
        <w:pStyle w:val="HTMLconformatoprevio"/>
        <w:shd w:val="clear" w:color="auto" w:fill="FFFFFF"/>
        <w:spacing w:before="240" w:after="240" w:line="336" w:lineRule="atLeast"/>
        <w:jc w:val="both"/>
        <w:rPr>
          <w:rStyle w:val="CdigoHTML"/>
          <w:color w:val="313131"/>
          <w:sz w:val="24"/>
          <w:szCs w:val="24"/>
          <w:lang w:val="en-US"/>
        </w:rPr>
      </w:pPr>
      <w:r w:rsidRPr="002A5D2F">
        <w:rPr>
          <w:rStyle w:val="CdigoHTML"/>
          <w:color w:val="313131"/>
          <w:sz w:val="24"/>
          <w:szCs w:val="24"/>
          <w:lang w:val="en-US"/>
        </w:rPr>
        <w:t xml:space="preserve">print('find the index of "e" searching a slice </w:t>
      </w:r>
      <w:proofErr w:type="spellStart"/>
      <w:r w:rsidRPr="002A5D2F">
        <w:rPr>
          <w:rStyle w:val="CdigoHTML"/>
          <w:color w:val="313131"/>
          <w:sz w:val="24"/>
          <w:szCs w:val="24"/>
          <w:lang w:val="en-US"/>
        </w:rPr>
        <w:t>work_tip</w:t>
      </w:r>
      <w:proofErr w:type="spellEnd"/>
      <w:r w:rsidRPr="002A5D2F">
        <w:rPr>
          <w:rStyle w:val="CdigoHTML"/>
          <w:color w:val="313131"/>
          <w:sz w:val="24"/>
          <w:szCs w:val="24"/>
          <w:lang w:val="en-US"/>
        </w:rPr>
        <w:t xml:space="preserve">[4:] -', </w:t>
      </w:r>
      <w:proofErr w:type="spellStart"/>
      <w:r w:rsidRPr="002A5D2F">
        <w:rPr>
          <w:rStyle w:val="CdigoHTML"/>
          <w:color w:val="313131"/>
          <w:sz w:val="24"/>
          <w:szCs w:val="24"/>
          <w:lang w:val="en-US"/>
        </w:rPr>
        <w:t>work_tip</w:t>
      </w:r>
      <w:proofErr w:type="spellEnd"/>
      <w:r w:rsidRPr="002A5D2F">
        <w:rPr>
          <w:rStyle w:val="CdigoHTML"/>
          <w:color w:val="313131"/>
          <w:sz w:val="24"/>
          <w:szCs w:val="24"/>
          <w:lang w:val="en-US"/>
        </w:rPr>
        <w:t>[4:])</w:t>
      </w:r>
    </w:p>
    <w:p w14:paraId="59F188CC" w14:textId="77777777" w:rsidR="002A5D2F" w:rsidRPr="002A5D2F" w:rsidRDefault="002A5D2F" w:rsidP="002A5D2F">
      <w:pPr>
        <w:pStyle w:val="HTMLconformatoprevio"/>
        <w:shd w:val="clear" w:color="auto" w:fill="FFFFFF"/>
        <w:spacing w:before="240" w:after="240" w:line="336" w:lineRule="atLeast"/>
        <w:jc w:val="both"/>
        <w:rPr>
          <w:rStyle w:val="CdigoHTML"/>
          <w:color w:val="313131"/>
          <w:sz w:val="24"/>
          <w:szCs w:val="24"/>
          <w:lang w:val="en-US"/>
        </w:rPr>
      </w:pPr>
      <w:r w:rsidRPr="002A5D2F">
        <w:rPr>
          <w:rStyle w:val="CdigoHTML"/>
          <w:color w:val="313131"/>
          <w:sz w:val="24"/>
          <w:szCs w:val="24"/>
          <w:lang w:val="en-US"/>
        </w:rPr>
        <w:t>print(</w:t>
      </w:r>
      <w:proofErr w:type="spellStart"/>
      <w:r w:rsidRPr="002A5D2F">
        <w:rPr>
          <w:rStyle w:val="CdigoHTML"/>
          <w:color w:val="313131"/>
          <w:sz w:val="24"/>
          <w:szCs w:val="24"/>
          <w:lang w:val="en-US"/>
        </w:rPr>
        <w:t>work_tip.find</w:t>
      </w:r>
      <w:proofErr w:type="spellEnd"/>
      <w:r w:rsidRPr="002A5D2F">
        <w:rPr>
          <w:rStyle w:val="CdigoHTML"/>
          <w:color w:val="313131"/>
          <w:sz w:val="24"/>
          <w:szCs w:val="24"/>
          <w:lang w:val="en-US"/>
        </w:rPr>
        <w:t>("e",4))</w:t>
      </w:r>
    </w:p>
    <w:p w14:paraId="2219D42D" w14:textId="77777777" w:rsidR="002A5D2F" w:rsidRPr="002A5D2F" w:rsidRDefault="002A5D2F" w:rsidP="002A5D2F">
      <w:pPr>
        <w:pStyle w:val="Ttulo3"/>
        <w:shd w:val="clear" w:color="auto" w:fill="FFFFFF"/>
        <w:spacing w:before="0" w:after="150" w:line="336" w:lineRule="atLeast"/>
        <w:jc w:val="both"/>
        <w:rPr>
          <w:rFonts w:ascii="Helvetica" w:hAnsi="Helvetica" w:cs="Helvetica"/>
          <w:color w:val="313131"/>
          <w:lang w:val="en-US"/>
        </w:rPr>
      </w:pPr>
      <w:proofErr w:type="spellStart"/>
      <w:r w:rsidRPr="002A5D2F">
        <w:rPr>
          <w:rFonts w:ascii="Helvetica" w:hAnsi="Helvetica" w:cs="Helvetica"/>
          <w:color w:val="313131"/>
          <w:lang w:val="en-US"/>
        </w:rPr>
        <w:t>len</w:t>
      </w:r>
      <w:proofErr w:type="spellEnd"/>
      <w:r w:rsidRPr="002A5D2F">
        <w:rPr>
          <w:rFonts w:ascii="Helvetica" w:hAnsi="Helvetica" w:cs="Helvetica"/>
          <w:color w:val="313131"/>
          <w:lang w:val="en-US"/>
        </w:rPr>
        <w:t>()</w:t>
      </w:r>
    </w:p>
    <w:p w14:paraId="53ED828F" w14:textId="77777777" w:rsidR="002A5D2F" w:rsidRPr="002A5D2F" w:rsidRDefault="002A5D2F" w:rsidP="002A5D2F">
      <w:pPr>
        <w:pStyle w:val="NormalWeb"/>
        <w:shd w:val="clear" w:color="auto" w:fill="FFFFFF"/>
        <w:spacing w:before="0" w:beforeAutospacing="0" w:after="340" w:afterAutospacing="0"/>
        <w:jc w:val="both"/>
        <w:rPr>
          <w:rFonts w:ascii="Helvetica" w:hAnsi="Helvetica" w:cs="Helvetica"/>
          <w:color w:val="313131"/>
          <w:lang w:val="en-US"/>
        </w:rPr>
      </w:pPr>
      <w:r w:rsidRPr="002A5D2F">
        <w:rPr>
          <w:rFonts w:ascii="Helvetica" w:hAnsi="Helvetica" w:cs="Helvetica"/>
          <w:color w:val="313131"/>
          <w:lang w:val="en-US"/>
        </w:rPr>
        <w:t>returns a strings length</w:t>
      </w:r>
    </w:p>
    <w:p w14:paraId="59B69B56" w14:textId="77777777" w:rsidR="002A5D2F" w:rsidRPr="002A5D2F" w:rsidRDefault="002A5D2F" w:rsidP="002A5D2F">
      <w:pPr>
        <w:pStyle w:val="HTMLconformatoprevio"/>
        <w:shd w:val="clear" w:color="auto" w:fill="FFFFFF"/>
        <w:spacing w:before="240" w:after="240" w:line="336" w:lineRule="atLeast"/>
        <w:jc w:val="both"/>
        <w:rPr>
          <w:rStyle w:val="CdigoHTML"/>
          <w:color w:val="313131"/>
          <w:sz w:val="24"/>
          <w:szCs w:val="24"/>
          <w:lang w:val="en-US"/>
        </w:rPr>
      </w:pPr>
      <w:r w:rsidRPr="002A5D2F">
        <w:rPr>
          <w:rStyle w:val="CdigoHTML"/>
          <w:color w:val="313131"/>
          <w:sz w:val="24"/>
          <w:szCs w:val="24"/>
          <w:lang w:val="en-US"/>
        </w:rPr>
        <w:t># [ ] review and run example</w:t>
      </w:r>
    </w:p>
    <w:p w14:paraId="4D7227F4" w14:textId="77777777" w:rsidR="002A5D2F" w:rsidRPr="002A5D2F" w:rsidRDefault="002A5D2F" w:rsidP="002A5D2F">
      <w:pPr>
        <w:pStyle w:val="HTMLconformatoprevio"/>
        <w:shd w:val="clear" w:color="auto" w:fill="FFFFFF"/>
        <w:spacing w:before="240" w:after="240" w:line="336" w:lineRule="atLeast"/>
        <w:jc w:val="both"/>
        <w:rPr>
          <w:rStyle w:val="CdigoHTML"/>
          <w:color w:val="313131"/>
          <w:sz w:val="24"/>
          <w:szCs w:val="24"/>
          <w:lang w:val="en-US"/>
        </w:rPr>
      </w:pPr>
      <w:proofErr w:type="spellStart"/>
      <w:r w:rsidRPr="002A5D2F">
        <w:rPr>
          <w:rStyle w:val="CdigoHTML"/>
          <w:color w:val="313131"/>
          <w:sz w:val="24"/>
          <w:szCs w:val="24"/>
          <w:lang w:val="en-US"/>
        </w:rPr>
        <w:lastRenderedPageBreak/>
        <w:t>work_tip</w:t>
      </w:r>
      <w:proofErr w:type="spellEnd"/>
      <w:r w:rsidRPr="002A5D2F">
        <w:rPr>
          <w:rStyle w:val="CdigoHTML"/>
          <w:color w:val="313131"/>
          <w:sz w:val="24"/>
          <w:szCs w:val="24"/>
          <w:lang w:val="en-US"/>
        </w:rPr>
        <w:t xml:space="preserve"> = "good code is commented code"</w:t>
      </w:r>
    </w:p>
    <w:p w14:paraId="2F73A331" w14:textId="77777777" w:rsidR="002A5D2F" w:rsidRPr="002A5D2F" w:rsidRDefault="002A5D2F" w:rsidP="002A5D2F">
      <w:pPr>
        <w:pStyle w:val="HTMLconformatoprevio"/>
        <w:shd w:val="clear" w:color="auto" w:fill="FFFFFF"/>
        <w:spacing w:before="240" w:after="240" w:line="336" w:lineRule="atLeast"/>
        <w:jc w:val="both"/>
        <w:rPr>
          <w:rStyle w:val="CdigoHTML"/>
          <w:color w:val="313131"/>
          <w:sz w:val="24"/>
          <w:szCs w:val="24"/>
          <w:lang w:val="en-US"/>
        </w:rPr>
      </w:pPr>
    </w:p>
    <w:p w14:paraId="024869B1" w14:textId="77777777" w:rsidR="002A5D2F" w:rsidRPr="002A5D2F" w:rsidRDefault="002A5D2F" w:rsidP="002A5D2F">
      <w:pPr>
        <w:pStyle w:val="HTMLconformatoprevio"/>
        <w:shd w:val="clear" w:color="auto" w:fill="FFFFFF"/>
        <w:spacing w:before="240" w:after="240" w:line="336" w:lineRule="atLeast"/>
        <w:jc w:val="both"/>
        <w:rPr>
          <w:rStyle w:val="CdigoHTML"/>
          <w:color w:val="313131"/>
          <w:sz w:val="24"/>
          <w:szCs w:val="24"/>
          <w:lang w:val="en-US"/>
        </w:rPr>
      </w:pPr>
      <w:r w:rsidRPr="002A5D2F">
        <w:rPr>
          <w:rStyle w:val="CdigoHTML"/>
          <w:color w:val="313131"/>
          <w:sz w:val="24"/>
          <w:szCs w:val="24"/>
          <w:lang w:val="en-US"/>
        </w:rPr>
        <w:t xml:space="preserve">print("The sentence: \"" + </w:t>
      </w:r>
      <w:proofErr w:type="spellStart"/>
      <w:r w:rsidRPr="002A5D2F">
        <w:rPr>
          <w:rStyle w:val="CdigoHTML"/>
          <w:color w:val="313131"/>
          <w:sz w:val="24"/>
          <w:szCs w:val="24"/>
          <w:lang w:val="en-US"/>
        </w:rPr>
        <w:t>work_tip</w:t>
      </w:r>
      <w:proofErr w:type="spellEnd"/>
      <w:r w:rsidRPr="002A5D2F">
        <w:rPr>
          <w:rStyle w:val="CdigoHTML"/>
          <w:color w:val="313131"/>
          <w:sz w:val="24"/>
          <w:szCs w:val="24"/>
          <w:lang w:val="en-US"/>
        </w:rPr>
        <w:t xml:space="preserve"> + "\" has character length = ", </w:t>
      </w:r>
      <w:proofErr w:type="spellStart"/>
      <w:r w:rsidRPr="002A5D2F">
        <w:rPr>
          <w:rStyle w:val="CdigoHTML"/>
          <w:color w:val="313131"/>
          <w:sz w:val="24"/>
          <w:szCs w:val="24"/>
          <w:lang w:val="en-US"/>
        </w:rPr>
        <w:t>len</w:t>
      </w:r>
      <w:proofErr w:type="spellEnd"/>
      <w:r w:rsidRPr="002A5D2F">
        <w:rPr>
          <w:rStyle w:val="CdigoHTML"/>
          <w:color w:val="313131"/>
          <w:sz w:val="24"/>
          <w:szCs w:val="24"/>
          <w:lang w:val="en-US"/>
        </w:rPr>
        <w:t>(</w:t>
      </w:r>
      <w:proofErr w:type="spellStart"/>
      <w:r w:rsidRPr="002A5D2F">
        <w:rPr>
          <w:rStyle w:val="CdigoHTML"/>
          <w:color w:val="313131"/>
          <w:sz w:val="24"/>
          <w:szCs w:val="24"/>
          <w:lang w:val="en-US"/>
        </w:rPr>
        <w:t>work_tip</w:t>
      </w:r>
      <w:proofErr w:type="spellEnd"/>
      <w:r w:rsidRPr="002A5D2F">
        <w:rPr>
          <w:rStyle w:val="CdigoHTML"/>
          <w:color w:val="313131"/>
          <w:sz w:val="24"/>
          <w:szCs w:val="24"/>
          <w:lang w:val="en-US"/>
        </w:rPr>
        <w:t>) )</w:t>
      </w:r>
    </w:p>
    <w:p w14:paraId="2F0B6B71" w14:textId="77777777" w:rsidR="002A5D2F" w:rsidRPr="002A5D2F" w:rsidRDefault="002A5D2F" w:rsidP="002A5D2F">
      <w:pPr>
        <w:pStyle w:val="HTMLconformatoprevio"/>
        <w:shd w:val="clear" w:color="auto" w:fill="FFFFFF"/>
        <w:spacing w:before="240" w:after="240" w:line="336" w:lineRule="atLeast"/>
        <w:jc w:val="both"/>
        <w:rPr>
          <w:rStyle w:val="CdigoHTML"/>
          <w:color w:val="313131"/>
          <w:sz w:val="24"/>
          <w:szCs w:val="24"/>
          <w:lang w:val="en-US"/>
        </w:rPr>
      </w:pPr>
      <w:r w:rsidRPr="002A5D2F">
        <w:rPr>
          <w:rStyle w:val="CdigoHTML"/>
          <w:color w:val="313131"/>
          <w:sz w:val="24"/>
          <w:szCs w:val="24"/>
          <w:lang w:val="en-US"/>
        </w:rPr>
        <w:t># [ ] review and run example</w:t>
      </w:r>
    </w:p>
    <w:p w14:paraId="6425941C" w14:textId="77777777" w:rsidR="002A5D2F" w:rsidRPr="002A5D2F" w:rsidRDefault="002A5D2F" w:rsidP="002A5D2F">
      <w:pPr>
        <w:pStyle w:val="HTMLconformatoprevio"/>
        <w:shd w:val="clear" w:color="auto" w:fill="FFFFFF"/>
        <w:spacing w:before="240" w:after="240" w:line="336" w:lineRule="atLeast"/>
        <w:jc w:val="both"/>
        <w:rPr>
          <w:rStyle w:val="CdigoHTML"/>
          <w:color w:val="313131"/>
          <w:sz w:val="24"/>
          <w:szCs w:val="24"/>
          <w:lang w:val="en-US"/>
        </w:rPr>
      </w:pPr>
      <w:r w:rsidRPr="002A5D2F">
        <w:rPr>
          <w:rStyle w:val="CdigoHTML"/>
          <w:color w:val="313131"/>
          <w:sz w:val="24"/>
          <w:szCs w:val="24"/>
          <w:lang w:val="en-US"/>
        </w:rPr>
        <w:t># find the middle index</w:t>
      </w:r>
    </w:p>
    <w:p w14:paraId="10AFE0A6" w14:textId="77777777" w:rsidR="002A5D2F" w:rsidRPr="002A5D2F" w:rsidRDefault="002A5D2F" w:rsidP="002A5D2F">
      <w:pPr>
        <w:pStyle w:val="HTMLconformatoprevio"/>
        <w:shd w:val="clear" w:color="auto" w:fill="FFFFFF"/>
        <w:spacing w:before="240" w:after="240" w:line="336" w:lineRule="atLeast"/>
        <w:jc w:val="both"/>
        <w:rPr>
          <w:rStyle w:val="CdigoHTML"/>
          <w:color w:val="313131"/>
          <w:sz w:val="24"/>
          <w:szCs w:val="24"/>
          <w:lang w:val="en-US"/>
        </w:rPr>
      </w:pPr>
      <w:proofErr w:type="spellStart"/>
      <w:r w:rsidRPr="002A5D2F">
        <w:rPr>
          <w:rStyle w:val="CdigoHTML"/>
          <w:color w:val="313131"/>
          <w:sz w:val="24"/>
          <w:szCs w:val="24"/>
          <w:lang w:val="en-US"/>
        </w:rPr>
        <w:t>work_tip</w:t>
      </w:r>
      <w:proofErr w:type="spellEnd"/>
      <w:r w:rsidRPr="002A5D2F">
        <w:rPr>
          <w:rStyle w:val="CdigoHTML"/>
          <w:color w:val="313131"/>
          <w:sz w:val="24"/>
          <w:szCs w:val="24"/>
          <w:lang w:val="en-US"/>
        </w:rPr>
        <w:t xml:space="preserve"> = "good code is commented code"</w:t>
      </w:r>
    </w:p>
    <w:p w14:paraId="4649F80D" w14:textId="77777777" w:rsidR="002A5D2F" w:rsidRPr="002A5D2F" w:rsidRDefault="002A5D2F" w:rsidP="002A5D2F">
      <w:pPr>
        <w:pStyle w:val="HTMLconformatoprevio"/>
        <w:shd w:val="clear" w:color="auto" w:fill="FFFFFF"/>
        <w:spacing w:before="240" w:after="240" w:line="336" w:lineRule="atLeast"/>
        <w:jc w:val="both"/>
        <w:rPr>
          <w:rStyle w:val="CdigoHTML"/>
          <w:color w:val="313131"/>
          <w:sz w:val="24"/>
          <w:szCs w:val="24"/>
          <w:lang w:val="en-US"/>
        </w:rPr>
      </w:pPr>
      <w:proofErr w:type="spellStart"/>
      <w:r w:rsidRPr="002A5D2F">
        <w:rPr>
          <w:rStyle w:val="CdigoHTML"/>
          <w:color w:val="313131"/>
          <w:sz w:val="24"/>
          <w:szCs w:val="24"/>
          <w:lang w:val="en-US"/>
        </w:rPr>
        <w:t>mid_pt</w:t>
      </w:r>
      <w:proofErr w:type="spellEnd"/>
      <w:r w:rsidRPr="002A5D2F">
        <w:rPr>
          <w:rStyle w:val="CdigoHTML"/>
          <w:color w:val="313131"/>
          <w:sz w:val="24"/>
          <w:szCs w:val="24"/>
          <w:lang w:val="en-US"/>
        </w:rPr>
        <w:t xml:space="preserve"> = </w:t>
      </w:r>
      <w:proofErr w:type="spellStart"/>
      <w:r w:rsidRPr="002A5D2F">
        <w:rPr>
          <w:rStyle w:val="CdigoHTML"/>
          <w:color w:val="313131"/>
          <w:sz w:val="24"/>
          <w:szCs w:val="24"/>
          <w:lang w:val="en-US"/>
        </w:rPr>
        <w:t>int</w:t>
      </w:r>
      <w:proofErr w:type="spellEnd"/>
      <w:r w:rsidRPr="002A5D2F">
        <w:rPr>
          <w:rStyle w:val="CdigoHTML"/>
          <w:color w:val="313131"/>
          <w:sz w:val="24"/>
          <w:szCs w:val="24"/>
          <w:lang w:val="en-US"/>
        </w:rPr>
        <w:t>(</w:t>
      </w:r>
      <w:proofErr w:type="spellStart"/>
      <w:r w:rsidRPr="002A5D2F">
        <w:rPr>
          <w:rStyle w:val="CdigoHTML"/>
          <w:color w:val="313131"/>
          <w:sz w:val="24"/>
          <w:szCs w:val="24"/>
          <w:lang w:val="en-US"/>
        </w:rPr>
        <w:t>len</w:t>
      </w:r>
      <w:proofErr w:type="spellEnd"/>
      <w:r w:rsidRPr="002A5D2F">
        <w:rPr>
          <w:rStyle w:val="CdigoHTML"/>
          <w:color w:val="313131"/>
          <w:sz w:val="24"/>
          <w:szCs w:val="24"/>
          <w:lang w:val="en-US"/>
        </w:rPr>
        <w:t>(</w:t>
      </w:r>
      <w:proofErr w:type="spellStart"/>
      <w:r w:rsidRPr="002A5D2F">
        <w:rPr>
          <w:rStyle w:val="CdigoHTML"/>
          <w:color w:val="313131"/>
          <w:sz w:val="24"/>
          <w:szCs w:val="24"/>
          <w:lang w:val="en-US"/>
        </w:rPr>
        <w:t>work_tip</w:t>
      </w:r>
      <w:proofErr w:type="spellEnd"/>
      <w:r w:rsidRPr="002A5D2F">
        <w:rPr>
          <w:rStyle w:val="CdigoHTML"/>
          <w:color w:val="313131"/>
          <w:sz w:val="24"/>
          <w:szCs w:val="24"/>
          <w:lang w:val="en-US"/>
        </w:rPr>
        <w:t>)/2)</w:t>
      </w:r>
    </w:p>
    <w:p w14:paraId="1EBDE9F5" w14:textId="77777777" w:rsidR="002A5D2F" w:rsidRPr="002A5D2F" w:rsidRDefault="002A5D2F" w:rsidP="002A5D2F">
      <w:pPr>
        <w:pStyle w:val="HTMLconformatoprevio"/>
        <w:shd w:val="clear" w:color="auto" w:fill="FFFFFF"/>
        <w:spacing w:before="240" w:after="240" w:line="336" w:lineRule="atLeast"/>
        <w:jc w:val="both"/>
        <w:rPr>
          <w:rStyle w:val="CdigoHTML"/>
          <w:color w:val="313131"/>
          <w:sz w:val="24"/>
          <w:szCs w:val="24"/>
          <w:lang w:val="en-US"/>
        </w:rPr>
      </w:pPr>
    </w:p>
    <w:p w14:paraId="76C530AB" w14:textId="77777777" w:rsidR="002A5D2F" w:rsidRPr="002A5D2F" w:rsidRDefault="002A5D2F" w:rsidP="002A5D2F">
      <w:pPr>
        <w:pStyle w:val="HTMLconformatoprevio"/>
        <w:shd w:val="clear" w:color="auto" w:fill="FFFFFF"/>
        <w:spacing w:before="240" w:after="240" w:line="336" w:lineRule="atLeast"/>
        <w:jc w:val="both"/>
        <w:rPr>
          <w:rStyle w:val="CdigoHTML"/>
          <w:color w:val="313131"/>
          <w:sz w:val="24"/>
          <w:szCs w:val="24"/>
          <w:lang w:val="en-US"/>
        </w:rPr>
      </w:pPr>
      <w:r w:rsidRPr="002A5D2F">
        <w:rPr>
          <w:rStyle w:val="CdigoHTML"/>
          <w:color w:val="313131"/>
          <w:sz w:val="24"/>
          <w:szCs w:val="24"/>
          <w:lang w:val="en-US"/>
        </w:rPr>
        <w:t># print 1st half of sentence</w:t>
      </w:r>
    </w:p>
    <w:p w14:paraId="05E91A11" w14:textId="77777777" w:rsidR="002A5D2F" w:rsidRPr="002A5D2F" w:rsidRDefault="002A5D2F" w:rsidP="002A5D2F">
      <w:pPr>
        <w:pStyle w:val="HTMLconformatoprevio"/>
        <w:shd w:val="clear" w:color="auto" w:fill="FFFFFF"/>
        <w:spacing w:before="240" w:after="240" w:line="336" w:lineRule="atLeast"/>
        <w:jc w:val="both"/>
        <w:rPr>
          <w:rStyle w:val="CdigoHTML"/>
          <w:color w:val="313131"/>
          <w:sz w:val="24"/>
          <w:szCs w:val="24"/>
          <w:lang w:val="en-US"/>
        </w:rPr>
      </w:pPr>
      <w:r w:rsidRPr="002A5D2F">
        <w:rPr>
          <w:rStyle w:val="CdigoHTML"/>
          <w:color w:val="313131"/>
          <w:sz w:val="24"/>
          <w:szCs w:val="24"/>
          <w:lang w:val="en-US"/>
        </w:rPr>
        <w:t>print(</w:t>
      </w:r>
      <w:proofErr w:type="spellStart"/>
      <w:r w:rsidRPr="002A5D2F">
        <w:rPr>
          <w:rStyle w:val="CdigoHTML"/>
          <w:color w:val="313131"/>
          <w:sz w:val="24"/>
          <w:szCs w:val="24"/>
          <w:lang w:val="en-US"/>
        </w:rPr>
        <w:t>work_tip</w:t>
      </w:r>
      <w:proofErr w:type="spellEnd"/>
      <w:r w:rsidRPr="002A5D2F">
        <w:rPr>
          <w:rStyle w:val="CdigoHTML"/>
          <w:color w:val="313131"/>
          <w:sz w:val="24"/>
          <w:szCs w:val="24"/>
          <w:lang w:val="en-US"/>
        </w:rPr>
        <w:t>[:</w:t>
      </w:r>
      <w:proofErr w:type="spellStart"/>
      <w:r w:rsidRPr="002A5D2F">
        <w:rPr>
          <w:rStyle w:val="CdigoHTML"/>
          <w:color w:val="313131"/>
          <w:sz w:val="24"/>
          <w:szCs w:val="24"/>
          <w:lang w:val="en-US"/>
        </w:rPr>
        <w:t>mid_pt</w:t>
      </w:r>
      <w:proofErr w:type="spellEnd"/>
      <w:r w:rsidRPr="002A5D2F">
        <w:rPr>
          <w:rStyle w:val="CdigoHTML"/>
          <w:color w:val="313131"/>
          <w:sz w:val="24"/>
          <w:szCs w:val="24"/>
          <w:lang w:val="en-US"/>
        </w:rPr>
        <w:t>])</w:t>
      </w:r>
    </w:p>
    <w:p w14:paraId="5A99C116" w14:textId="77777777" w:rsidR="002A5D2F" w:rsidRPr="002A5D2F" w:rsidRDefault="002A5D2F" w:rsidP="002A5D2F">
      <w:pPr>
        <w:pStyle w:val="HTMLconformatoprevio"/>
        <w:shd w:val="clear" w:color="auto" w:fill="FFFFFF"/>
        <w:spacing w:before="240" w:after="240" w:line="336" w:lineRule="atLeast"/>
        <w:jc w:val="both"/>
        <w:rPr>
          <w:rStyle w:val="CdigoHTML"/>
          <w:color w:val="313131"/>
          <w:sz w:val="24"/>
          <w:szCs w:val="24"/>
          <w:lang w:val="en-US"/>
        </w:rPr>
      </w:pPr>
    </w:p>
    <w:p w14:paraId="57914AB3" w14:textId="77777777" w:rsidR="002A5D2F" w:rsidRPr="002A5D2F" w:rsidRDefault="002A5D2F" w:rsidP="002A5D2F">
      <w:pPr>
        <w:pStyle w:val="HTMLconformatoprevio"/>
        <w:shd w:val="clear" w:color="auto" w:fill="FFFFFF"/>
        <w:spacing w:before="240" w:after="240" w:line="336" w:lineRule="atLeast"/>
        <w:jc w:val="both"/>
        <w:rPr>
          <w:rStyle w:val="CdigoHTML"/>
          <w:color w:val="313131"/>
          <w:sz w:val="24"/>
          <w:szCs w:val="24"/>
          <w:lang w:val="en-US"/>
        </w:rPr>
      </w:pPr>
      <w:r w:rsidRPr="002A5D2F">
        <w:rPr>
          <w:rStyle w:val="CdigoHTML"/>
          <w:color w:val="313131"/>
          <w:sz w:val="24"/>
          <w:szCs w:val="24"/>
          <w:lang w:val="en-US"/>
        </w:rPr>
        <w:t># print the 2nd half of sentence</w:t>
      </w:r>
    </w:p>
    <w:p w14:paraId="7BEB8978" w14:textId="77777777" w:rsidR="002A5D2F" w:rsidRPr="002A5D2F" w:rsidRDefault="002A5D2F" w:rsidP="002A5D2F">
      <w:pPr>
        <w:pStyle w:val="HTMLconformatoprevio"/>
        <w:shd w:val="clear" w:color="auto" w:fill="FFFFFF"/>
        <w:spacing w:before="240" w:after="240" w:line="336" w:lineRule="atLeast"/>
        <w:jc w:val="both"/>
        <w:rPr>
          <w:rStyle w:val="CdigoHTML"/>
          <w:color w:val="313131"/>
          <w:sz w:val="24"/>
          <w:szCs w:val="24"/>
          <w:lang w:val="en-US"/>
        </w:rPr>
      </w:pPr>
      <w:r w:rsidRPr="002A5D2F">
        <w:rPr>
          <w:rStyle w:val="CdigoHTML"/>
          <w:color w:val="313131"/>
          <w:sz w:val="24"/>
          <w:szCs w:val="24"/>
          <w:lang w:val="en-US"/>
        </w:rPr>
        <w:t>print(</w:t>
      </w:r>
      <w:proofErr w:type="spellStart"/>
      <w:r w:rsidRPr="002A5D2F">
        <w:rPr>
          <w:rStyle w:val="CdigoHTML"/>
          <w:color w:val="313131"/>
          <w:sz w:val="24"/>
          <w:szCs w:val="24"/>
          <w:lang w:val="en-US"/>
        </w:rPr>
        <w:t>work_tip</w:t>
      </w:r>
      <w:proofErr w:type="spellEnd"/>
      <w:r w:rsidRPr="002A5D2F">
        <w:rPr>
          <w:rStyle w:val="CdigoHTML"/>
          <w:color w:val="313131"/>
          <w:sz w:val="24"/>
          <w:szCs w:val="24"/>
          <w:lang w:val="en-US"/>
        </w:rPr>
        <w:t>[</w:t>
      </w:r>
      <w:proofErr w:type="spellStart"/>
      <w:r w:rsidRPr="002A5D2F">
        <w:rPr>
          <w:rStyle w:val="CdigoHTML"/>
          <w:color w:val="313131"/>
          <w:sz w:val="24"/>
          <w:szCs w:val="24"/>
          <w:lang w:val="en-US"/>
        </w:rPr>
        <w:t>mid_pt</w:t>
      </w:r>
      <w:proofErr w:type="spellEnd"/>
      <w:r w:rsidRPr="002A5D2F">
        <w:rPr>
          <w:rStyle w:val="CdigoHTML"/>
          <w:color w:val="313131"/>
          <w:sz w:val="24"/>
          <w:szCs w:val="24"/>
          <w:lang w:val="en-US"/>
        </w:rPr>
        <w:t>:])</w:t>
      </w:r>
    </w:p>
    <w:p w14:paraId="1605B5A2" w14:textId="77777777" w:rsidR="002A5D2F" w:rsidRPr="002A5D2F" w:rsidRDefault="002A5D2F" w:rsidP="002A5D2F">
      <w:pPr>
        <w:pStyle w:val="Ttulo3"/>
        <w:shd w:val="clear" w:color="auto" w:fill="FFFFFF"/>
        <w:spacing w:before="0" w:after="150" w:line="336" w:lineRule="atLeast"/>
        <w:jc w:val="both"/>
        <w:rPr>
          <w:rFonts w:ascii="Helvetica" w:hAnsi="Helvetica" w:cs="Helvetica"/>
          <w:color w:val="313131"/>
          <w:lang w:val="en-US"/>
        </w:rPr>
      </w:pPr>
      <w:r w:rsidRPr="002A5D2F">
        <w:rPr>
          <w:rFonts w:ascii="Helvetica" w:hAnsi="Helvetica" w:cs="Helvetica"/>
          <w:color w:val="313131"/>
          <w:lang w:val="en-US"/>
        </w:rPr>
        <w:t>.count()</w:t>
      </w:r>
    </w:p>
    <w:p w14:paraId="7415D733" w14:textId="77777777" w:rsidR="002A5D2F" w:rsidRPr="002A5D2F" w:rsidRDefault="002A5D2F" w:rsidP="002A5D2F">
      <w:pPr>
        <w:pStyle w:val="NormalWeb"/>
        <w:shd w:val="clear" w:color="auto" w:fill="FFFFFF"/>
        <w:spacing w:before="0" w:beforeAutospacing="0" w:after="340" w:afterAutospacing="0"/>
        <w:jc w:val="both"/>
        <w:rPr>
          <w:rFonts w:ascii="Helvetica" w:hAnsi="Helvetica" w:cs="Helvetica"/>
          <w:color w:val="313131"/>
          <w:lang w:val="en-US"/>
        </w:rPr>
      </w:pPr>
      <w:r w:rsidRPr="002A5D2F">
        <w:rPr>
          <w:rFonts w:ascii="Helvetica" w:hAnsi="Helvetica" w:cs="Helvetica"/>
          <w:color w:val="313131"/>
          <w:lang w:val="en-US"/>
        </w:rPr>
        <w:t>returns number of times a character or sub-string occur</w:t>
      </w:r>
    </w:p>
    <w:p w14:paraId="04EDA715" w14:textId="77777777" w:rsidR="002A5D2F" w:rsidRPr="002A5D2F" w:rsidRDefault="002A5D2F" w:rsidP="002A5D2F">
      <w:pPr>
        <w:pStyle w:val="HTMLconformatoprevio"/>
        <w:shd w:val="clear" w:color="auto" w:fill="FFFFFF"/>
        <w:spacing w:before="240" w:after="240" w:line="336" w:lineRule="atLeast"/>
        <w:jc w:val="both"/>
        <w:rPr>
          <w:rStyle w:val="CdigoHTML"/>
          <w:color w:val="313131"/>
          <w:sz w:val="24"/>
          <w:szCs w:val="24"/>
          <w:lang w:val="en-US"/>
        </w:rPr>
      </w:pPr>
      <w:r w:rsidRPr="002A5D2F">
        <w:rPr>
          <w:rStyle w:val="CdigoHTML"/>
          <w:color w:val="313131"/>
          <w:sz w:val="24"/>
          <w:szCs w:val="24"/>
          <w:lang w:val="en-US"/>
        </w:rPr>
        <w:t># [ ] review and run example</w:t>
      </w:r>
    </w:p>
    <w:p w14:paraId="2C2F854E" w14:textId="77777777" w:rsidR="002A5D2F" w:rsidRPr="002A5D2F" w:rsidRDefault="002A5D2F" w:rsidP="002A5D2F">
      <w:pPr>
        <w:pStyle w:val="HTMLconformatoprevio"/>
        <w:shd w:val="clear" w:color="auto" w:fill="FFFFFF"/>
        <w:spacing w:before="240" w:after="240" w:line="336" w:lineRule="atLeast"/>
        <w:jc w:val="both"/>
        <w:rPr>
          <w:rStyle w:val="CdigoHTML"/>
          <w:color w:val="313131"/>
          <w:sz w:val="24"/>
          <w:szCs w:val="24"/>
          <w:lang w:val="en-US"/>
        </w:rPr>
      </w:pPr>
      <w:r w:rsidRPr="002A5D2F">
        <w:rPr>
          <w:rStyle w:val="CdigoHTML"/>
          <w:color w:val="313131"/>
          <w:sz w:val="24"/>
          <w:szCs w:val="24"/>
          <w:lang w:val="en-US"/>
        </w:rPr>
        <w:t>print(</w:t>
      </w:r>
      <w:proofErr w:type="spellStart"/>
      <w:r w:rsidRPr="002A5D2F">
        <w:rPr>
          <w:rStyle w:val="CdigoHTML"/>
          <w:color w:val="313131"/>
          <w:sz w:val="24"/>
          <w:szCs w:val="24"/>
          <w:lang w:val="en-US"/>
        </w:rPr>
        <w:t>work_tip</w:t>
      </w:r>
      <w:proofErr w:type="spellEnd"/>
      <w:r w:rsidRPr="002A5D2F">
        <w:rPr>
          <w:rStyle w:val="CdigoHTML"/>
          <w:color w:val="313131"/>
          <w:sz w:val="24"/>
          <w:szCs w:val="24"/>
          <w:lang w:val="en-US"/>
        </w:rPr>
        <w:t>)</w:t>
      </w:r>
    </w:p>
    <w:p w14:paraId="3619CF6A" w14:textId="77777777" w:rsidR="002A5D2F" w:rsidRPr="002A5D2F" w:rsidRDefault="002A5D2F" w:rsidP="002A5D2F">
      <w:pPr>
        <w:pStyle w:val="HTMLconformatoprevio"/>
        <w:shd w:val="clear" w:color="auto" w:fill="FFFFFF"/>
        <w:spacing w:before="240" w:after="240" w:line="336" w:lineRule="atLeast"/>
        <w:jc w:val="both"/>
        <w:rPr>
          <w:rStyle w:val="CdigoHTML"/>
          <w:color w:val="313131"/>
          <w:sz w:val="24"/>
          <w:szCs w:val="24"/>
          <w:lang w:val="en-US"/>
        </w:rPr>
      </w:pPr>
      <w:r w:rsidRPr="002A5D2F">
        <w:rPr>
          <w:rStyle w:val="CdigoHTML"/>
          <w:color w:val="313131"/>
          <w:sz w:val="24"/>
          <w:szCs w:val="24"/>
          <w:lang w:val="en-US"/>
        </w:rPr>
        <w:t xml:space="preserve">print("how many w's? ", </w:t>
      </w:r>
      <w:proofErr w:type="spellStart"/>
      <w:r w:rsidRPr="002A5D2F">
        <w:rPr>
          <w:rStyle w:val="CdigoHTML"/>
          <w:color w:val="313131"/>
          <w:sz w:val="24"/>
          <w:szCs w:val="24"/>
          <w:lang w:val="en-US"/>
        </w:rPr>
        <w:t>work_tip.count</w:t>
      </w:r>
      <w:proofErr w:type="spellEnd"/>
      <w:r w:rsidRPr="002A5D2F">
        <w:rPr>
          <w:rStyle w:val="CdigoHTML"/>
          <w:color w:val="313131"/>
          <w:sz w:val="24"/>
          <w:szCs w:val="24"/>
          <w:lang w:val="en-US"/>
        </w:rPr>
        <w:t>("w"))</w:t>
      </w:r>
    </w:p>
    <w:p w14:paraId="1736D354" w14:textId="77777777" w:rsidR="002A5D2F" w:rsidRPr="002A5D2F" w:rsidRDefault="002A5D2F" w:rsidP="002A5D2F">
      <w:pPr>
        <w:pStyle w:val="HTMLconformatoprevio"/>
        <w:shd w:val="clear" w:color="auto" w:fill="FFFFFF"/>
        <w:spacing w:before="240" w:after="240" w:line="336" w:lineRule="atLeast"/>
        <w:jc w:val="both"/>
        <w:rPr>
          <w:rStyle w:val="CdigoHTML"/>
          <w:color w:val="313131"/>
          <w:sz w:val="24"/>
          <w:szCs w:val="24"/>
          <w:lang w:val="en-US"/>
        </w:rPr>
      </w:pPr>
      <w:r w:rsidRPr="002A5D2F">
        <w:rPr>
          <w:rStyle w:val="CdigoHTML"/>
          <w:color w:val="313131"/>
          <w:sz w:val="24"/>
          <w:szCs w:val="24"/>
          <w:lang w:val="en-US"/>
        </w:rPr>
        <w:t xml:space="preserve">print("how many o's? ", </w:t>
      </w:r>
      <w:proofErr w:type="spellStart"/>
      <w:r w:rsidRPr="002A5D2F">
        <w:rPr>
          <w:rStyle w:val="CdigoHTML"/>
          <w:color w:val="313131"/>
          <w:sz w:val="24"/>
          <w:szCs w:val="24"/>
          <w:lang w:val="en-US"/>
        </w:rPr>
        <w:t>work_tip.count</w:t>
      </w:r>
      <w:proofErr w:type="spellEnd"/>
      <w:r w:rsidRPr="002A5D2F">
        <w:rPr>
          <w:rStyle w:val="CdigoHTML"/>
          <w:color w:val="313131"/>
          <w:sz w:val="24"/>
          <w:szCs w:val="24"/>
          <w:lang w:val="en-US"/>
        </w:rPr>
        <w:t>("o"))</w:t>
      </w:r>
    </w:p>
    <w:p w14:paraId="2D55EB60" w14:textId="77777777" w:rsidR="002A5D2F" w:rsidRPr="002A5D2F" w:rsidRDefault="002A5D2F" w:rsidP="002A5D2F">
      <w:pPr>
        <w:pStyle w:val="HTMLconformatoprevio"/>
        <w:shd w:val="clear" w:color="auto" w:fill="FFFFFF"/>
        <w:spacing w:before="240" w:after="240" w:line="336" w:lineRule="atLeast"/>
        <w:jc w:val="both"/>
        <w:rPr>
          <w:rStyle w:val="CdigoHTML"/>
          <w:color w:val="313131"/>
          <w:sz w:val="24"/>
          <w:szCs w:val="24"/>
          <w:lang w:val="en-US"/>
        </w:rPr>
      </w:pPr>
      <w:r w:rsidRPr="002A5D2F">
        <w:rPr>
          <w:rStyle w:val="CdigoHTML"/>
          <w:color w:val="313131"/>
          <w:sz w:val="24"/>
          <w:szCs w:val="24"/>
          <w:lang w:val="en-US"/>
        </w:rPr>
        <w:t xml:space="preserve">print("uses 'code', how many times? ", </w:t>
      </w:r>
      <w:proofErr w:type="spellStart"/>
      <w:r w:rsidRPr="002A5D2F">
        <w:rPr>
          <w:rStyle w:val="CdigoHTML"/>
          <w:color w:val="313131"/>
          <w:sz w:val="24"/>
          <w:szCs w:val="24"/>
          <w:lang w:val="en-US"/>
        </w:rPr>
        <w:t>work_tip.count</w:t>
      </w:r>
      <w:proofErr w:type="spellEnd"/>
      <w:r w:rsidRPr="002A5D2F">
        <w:rPr>
          <w:rStyle w:val="CdigoHTML"/>
          <w:color w:val="313131"/>
          <w:sz w:val="24"/>
          <w:szCs w:val="24"/>
          <w:lang w:val="en-US"/>
        </w:rPr>
        <w:t>("code"))</w:t>
      </w:r>
    </w:p>
    <w:p w14:paraId="54337BA5" w14:textId="77777777" w:rsidR="002A5D2F" w:rsidRPr="002A5D2F" w:rsidRDefault="002A5D2F" w:rsidP="002A5D2F">
      <w:pPr>
        <w:pStyle w:val="HTMLconformatoprevio"/>
        <w:shd w:val="clear" w:color="auto" w:fill="FFFFFF"/>
        <w:spacing w:before="240" w:after="240" w:line="336" w:lineRule="atLeast"/>
        <w:jc w:val="both"/>
        <w:rPr>
          <w:rStyle w:val="CdigoHTML"/>
          <w:color w:val="313131"/>
          <w:sz w:val="24"/>
          <w:szCs w:val="24"/>
          <w:lang w:val="en-US"/>
        </w:rPr>
      </w:pPr>
      <w:r w:rsidRPr="002A5D2F">
        <w:rPr>
          <w:rStyle w:val="CdigoHTML"/>
          <w:color w:val="313131"/>
          <w:sz w:val="24"/>
          <w:szCs w:val="24"/>
          <w:lang w:val="en-US"/>
        </w:rPr>
        <w:t xml:space="preserve"># [ ] review and run example </w:t>
      </w:r>
    </w:p>
    <w:p w14:paraId="561B4481" w14:textId="77777777" w:rsidR="002A5D2F" w:rsidRPr="002A5D2F" w:rsidRDefault="002A5D2F" w:rsidP="002A5D2F">
      <w:pPr>
        <w:pStyle w:val="HTMLconformatoprevio"/>
        <w:shd w:val="clear" w:color="auto" w:fill="FFFFFF"/>
        <w:spacing w:before="240" w:after="240" w:line="336" w:lineRule="atLeast"/>
        <w:jc w:val="both"/>
        <w:rPr>
          <w:rStyle w:val="CdigoHTML"/>
          <w:color w:val="313131"/>
          <w:sz w:val="24"/>
          <w:szCs w:val="24"/>
          <w:lang w:val="en-US"/>
        </w:rPr>
      </w:pPr>
      <w:r w:rsidRPr="002A5D2F">
        <w:rPr>
          <w:rStyle w:val="CdigoHTML"/>
          <w:color w:val="313131"/>
          <w:sz w:val="24"/>
          <w:szCs w:val="24"/>
          <w:lang w:val="en-US"/>
        </w:rPr>
        <w:t>print(</w:t>
      </w:r>
      <w:proofErr w:type="spellStart"/>
      <w:r w:rsidRPr="002A5D2F">
        <w:rPr>
          <w:rStyle w:val="CdigoHTML"/>
          <w:color w:val="313131"/>
          <w:sz w:val="24"/>
          <w:szCs w:val="24"/>
          <w:lang w:val="en-US"/>
        </w:rPr>
        <w:t>work_tip</w:t>
      </w:r>
      <w:proofErr w:type="spellEnd"/>
      <w:r w:rsidRPr="002A5D2F">
        <w:rPr>
          <w:rStyle w:val="CdigoHTML"/>
          <w:color w:val="313131"/>
          <w:sz w:val="24"/>
          <w:szCs w:val="24"/>
          <w:lang w:val="en-US"/>
        </w:rPr>
        <w:t>[:</w:t>
      </w:r>
      <w:proofErr w:type="spellStart"/>
      <w:r w:rsidRPr="002A5D2F">
        <w:rPr>
          <w:rStyle w:val="CdigoHTML"/>
          <w:color w:val="313131"/>
          <w:sz w:val="24"/>
          <w:szCs w:val="24"/>
          <w:lang w:val="en-US"/>
        </w:rPr>
        <w:t>mid_pt</w:t>
      </w:r>
      <w:proofErr w:type="spellEnd"/>
      <w:r w:rsidRPr="002A5D2F">
        <w:rPr>
          <w:rStyle w:val="CdigoHTML"/>
          <w:color w:val="313131"/>
          <w:sz w:val="24"/>
          <w:szCs w:val="24"/>
          <w:lang w:val="en-US"/>
        </w:rPr>
        <w:t>])</w:t>
      </w:r>
    </w:p>
    <w:p w14:paraId="6F1FE15A" w14:textId="77777777" w:rsidR="002A5D2F" w:rsidRPr="002A5D2F" w:rsidRDefault="002A5D2F" w:rsidP="002A5D2F">
      <w:pPr>
        <w:pStyle w:val="HTMLconformatoprevio"/>
        <w:shd w:val="clear" w:color="auto" w:fill="FFFFFF"/>
        <w:spacing w:before="240" w:after="240" w:line="336" w:lineRule="atLeast"/>
        <w:jc w:val="both"/>
        <w:rPr>
          <w:rStyle w:val="CdigoHTML"/>
          <w:color w:val="313131"/>
          <w:sz w:val="24"/>
          <w:szCs w:val="24"/>
          <w:lang w:val="en-US"/>
        </w:rPr>
      </w:pPr>
      <w:r w:rsidRPr="002A5D2F">
        <w:rPr>
          <w:rStyle w:val="CdigoHTML"/>
          <w:color w:val="313131"/>
          <w:sz w:val="24"/>
          <w:szCs w:val="24"/>
          <w:lang w:val="en-US"/>
        </w:rPr>
        <w:t>print("# o's in first half")</w:t>
      </w:r>
    </w:p>
    <w:p w14:paraId="35152764" w14:textId="77777777" w:rsidR="002A5D2F" w:rsidRPr="002A5D2F" w:rsidRDefault="002A5D2F" w:rsidP="002A5D2F">
      <w:pPr>
        <w:pStyle w:val="HTMLconformatoprevio"/>
        <w:shd w:val="clear" w:color="auto" w:fill="FFFFFF"/>
        <w:spacing w:before="240" w:after="240" w:line="336" w:lineRule="atLeast"/>
        <w:jc w:val="both"/>
        <w:rPr>
          <w:rStyle w:val="CdigoHTML"/>
          <w:color w:val="313131"/>
          <w:sz w:val="24"/>
          <w:szCs w:val="24"/>
          <w:lang w:val="en-US"/>
        </w:rPr>
      </w:pPr>
      <w:r w:rsidRPr="002A5D2F">
        <w:rPr>
          <w:rStyle w:val="CdigoHTML"/>
          <w:color w:val="313131"/>
          <w:sz w:val="24"/>
          <w:szCs w:val="24"/>
          <w:lang w:val="en-US"/>
        </w:rPr>
        <w:lastRenderedPageBreak/>
        <w:t>print(</w:t>
      </w:r>
      <w:proofErr w:type="spellStart"/>
      <w:r w:rsidRPr="002A5D2F">
        <w:rPr>
          <w:rStyle w:val="CdigoHTML"/>
          <w:color w:val="313131"/>
          <w:sz w:val="24"/>
          <w:szCs w:val="24"/>
          <w:lang w:val="en-US"/>
        </w:rPr>
        <w:t>work_tip</w:t>
      </w:r>
      <w:proofErr w:type="spellEnd"/>
      <w:r w:rsidRPr="002A5D2F">
        <w:rPr>
          <w:rStyle w:val="CdigoHTML"/>
          <w:color w:val="313131"/>
          <w:sz w:val="24"/>
          <w:szCs w:val="24"/>
          <w:lang w:val="en-US"/>
        </w:rPr>
        <w:t>[:</w:t>
      </w:r>
      <w:proofErr w:type="spellStart"/>
      <w:r w:rsidRPr="002A5D2F">
        <w:rPr>
          <w:rStyle w:val="CdigoHTML"/>
          <w:color w:val="313131"/>
          <w:sz w:val="24"/>
          <w:szCs w:val="24"/>
          <w:lang w:val="en-US"/>
        </w:rPr>
        <w:t>mid_pt</w:t>
      </w:r>
      <w:proofErr w:type="spellEnd"/>
      <w:r w:rsidRPr="002A5D2F">
        <w:rPr>
          <w:rStyle w:val="CdigoHTML"/>
          <w:color w:val="313131"/>
          <w:sz w:val="24"/>
          <w:szCs w:val="24"/>
          <w:lang w:val="en-US"/>
        </w:rPr>
        <w:t>].count("o"))</w:t>
      </w:r>
    </w:p>
    <w:p w14:paraId="0794FE2C" w14:textId="77777777" w:rsidR="002A5D2F" w:rsidRPr="002A5D2F" w:rsidRDefault="002A5D2F" w:rsidP="002A5D2F">
      <w:pPr>
        <w:pStyle w:val="HTMLconformatoprevio"/>
        <w:shd w:val="clear" w:color="auto" w:fill="FFFFFF"/>
        <w:spacing w:before="240" w:after="240" w:line="336" w:lineRule="atLeast"/>
        <w:jc w:val="both"/>
        <w:rPr>
          <w:rStyle w:val="CdigoHTML"/>
          <w:color w:val="313131"/>
          <w:sz w:val="24"/>
          <w:szCs w:val="24"/>
          <w:lang w:val="en-US"/>
        </w:rPr>
      </w:pPr>
    </w:p>
    <w:p w14:paraId="79E7A576" w14:textId="77777777" w:rsidR="002A5D2F" w:rsidRPr="002A5D2F" w:rsidRDefault="002A5D2F" w:rsidP="002A5D2F">
      <w:pPr>
        <w:pStyle w:val="HTMLconformatoprevio"/>
        <w:shd w:val="clear" w:color="auto" w:fill="FFFFFF"/>
        <w:spacing w:before="240" w:after="240" w:line="336" w:lineRule="atLeast"/>
        <w:jc w:val="both"/>
        <w:rPr>
          <w:rStyle w:val="CdigoHTML"/>
          <w:color w:val="313131"/>
          <w:sz w:val="24"/>
          <w:szCs w:val="24"/>
          <w:lang w:val="en-US"/>
        </w:rPr>
      </w:pPr>
      <w:r w:rsidRPr="002A5D2F">
        <w:rPr>
          <w:rStyle w:val="CdigoHTML"/>
          <w:color w:val="313131"/>
          <w:sz w:val="24"/>
          <w:szCs w:val="24"/>
          <w:lang w:val="en-US"/>
        </w:rPr>
        <w:t>print()</w:t>
      </w:r>
    </w:p>
    <w:p w14:paraId="46C3AB02" w14:textId="77777777" w:rsidR="002A5D2F" w:rsidRPr="002A5D2F" w:rsidRDefault="002A5D2F" w:rsidP="002A5D2F">
      <w:pPr>
        <w:pStyle w:val="HTMLconformatoprevio"/>
        <w:shd w:val="clear" w:color="auto" w:fill="FFFFFF"/>
        <w:spacing w:before="240" w:after="240" w:line="336" w:lineRule="atLeast"/>
        <w:jc w:val="both"/>
        <w:rPr>
          <w:rStyle w:val="CdigoHTML"/>
          <w:color w:val="313131"/>
          <w:sz w:val="24"/>
          <w:szCs w:val="24"/>
          <w:lang w:val="en-US"/>
        </w:rPr>
      </w:pPr>
      <w:r w:rsidRPr="002A5D2F">
        <w:rPr>
          <w:rStyle w:val="CdigoHTML"/>
          <w:color w:val="313131"/>
          <w:sz w:val="24"/>
          <w:szCs w:val="24"/>
          <w:lang w:val="en-US"/>
        </w:rPr>
        <w:t>print(</w:t>
      </w:r>
      <w:proofErr w:type="spellStart"/>
      <w:r w:rsidRPr="002A5D2F">
        <w:rPr>
          <w:rStyle w:val="CdigoHTML"/>
          <w:color w:val="313131"/>
          <w:sz w:val="24"/>
          <w:szCs w:val="24"/>
          <w:lang w:val="en-US"/>
        </w:rPr>
        <w:t>work_tip</w:t>
      </w:r>
      <w:proofErr w:type="spellEnd"/>
      <w:r w:rsidRPr="002A5D2F">
        <w:rPr>
          <w:rStyle w:val="CdigoHTML"/>
          <w:color w:val="313131"/>
          <w:sz w:val="24"/>
          <w:szCs w:val="24"/>
          <w:lang w:val="en-US"/>
        </w:rPr>
        <w:t>[</w:t>
      </w:r>
      <w:proofErr w:type="spellStart"/>
      <w:r w:rsidRPr="002A5D2F">
        <w:rPr>
          <w:rStyle w:val="CdigoHTML"/>
          <w:color w:val="313131"/>
          <w:sz w:val="24"/>
          <w:szCs w:val="24"/>
          <w:lang w:val="en-US"/>
        </w:rPr>
        <w:t>mid_pt</w:t>
      </w:r>
      <w:proofErr w:type="spellEnd"/>
      <w:r w:rsidRPr="002A5D2F">
        <w:rPr>
          <w:rStyle w:val="CdigoHTML"/>
          <w:color w:val="313131"/>
          <w:sz w:val="24"/>
          <w:szCs w:val="24"/>
          <w:lang w:val="en-US"/>
        </w:rPr>
        <w:t>:])</w:t>
      </w:r>
    </w:p>
    <w:p w14:paraId="5B845167" w14:textId="77777777" w:rsidR="002A5D2F" w:rsidRPr="002A5D2F" w:rsidRDefault="002A5D2F" w:rsidP="002A5D2F">
      <w:pPr>
        <w:pStyle w:val="HTMLconformatoprevio"/>
        <w:shd w:val="clear" w:color="auto" w:fill="FFFFFF"/>
        <w:spacing w:before="240" w:after="240" w:line="336" w:lineRule="atLeast"/>
        <w:jc w:val="both"/>
        <w:rPr>
          <w:rStyle w:val="CdigoHTML"/>
          <w:color w:val="313131"/>
          <w:sz w:val="24"/>
          <w:szCs w:val="24"/>
          <w:lang w:val="en-US"/>
        </w:rPr>
      </w:pPr>
      <w:r w:rsidRPr="002A5D2F">
        <w:rPr>
          <w:rStyle w:val="CdigoHTML"/>
          <w:color w:val="313131"/>
          <w:sz w:val="24"/>
          <w:szCs w:val="24"/>
          <w:lang w:val="en-US"/>
        </w:rPr>
        <w:t>print("# o's in second half")</w:t>
      </w:r>
    </w:p>
    <w:p w14:paraId="7E33C8E9" w14:textId="77777777" w:rsidR="002A5D2F" w:rsidRPr="002A5D2F" w:rsidRDefault="002A5D2F" w:rsidP="002A5D2F">
      <w:pPr>
        <w:pStyle w:val="HTMLconformatoprevio"/>
        <w:shd w:val="clear" w:color="auto" w:fill="FFFFFF"/>
        <w:spacing w:before="240" w:after="240" w:line="336" w:lineRule="atLeast"/>
        <w:jc w:val="both"/>
        <w:rPr>
          <w:rStyle w:val="CdigoHTML"/>
          <w:color w:val="313131"/>
          <w:sz w:val="24"/>
          <w:szCs w:val="24"/>
          <w:lang w:val="en-US"/>
        </w:rPr>
      </w:pPr>
      <w:r w:rsidRPr="002A5D2F">
        <w:rPr>
          <w:rStyle w:val="CdigoHTML"/>
          <w:color w:val="313131"/>
          <w:sz w:val="24"/>
          <w:szCs w:val="24"/>
          <w:lang w:val="en-US"/>
        </w:rPr>
        <w:t>print(</w:t>
      </w:r>
      <w:proofErr w:type="spellStart"/>
      <w:r w:rsidRPr="002A5D2F">
        <w:rPr>
          <w:rStyle w:val="CdigoHTML"/>
          <w:color w:val="313131"/>
          <w:sz w:val="24"/>
          <w:szCs w:val="24"/>
          <w:lang w:val="en-US"/>
        </w:rPr>
        <w:t>work_tip</w:t>
      </w:r>
      <w:proofErr w:type="spellEnd"/>
      <w:r w:rsidRPr="002A5D2F">
        <w:rPr>
          <w:rStyle w:val="CdigoHTML"/>
          <w:color w:val="313131"/>
          <w:sz w:val="24"/>
          <w:szCs w:val="24"/>
          <w:lang w:val="en-US"/>
        </w:rPr>
        <w:t>[</w:t>
      </w:r>
      <w:proofErr w:type="spellStart"/>
      <w:r w:rsidRPr="002A5D2F">
        <w:rPr>
          <w:rStyle w:val="CdigoHTML"/>
          <w:color w:val="313131"/>
          <w:sz w:val="24"/>
          <w:szCs w:val="24"/>
          <w:lang w:val="en-US"/>
        </w:rPr>
        <w:t>mid_pt</w:t>
      </w:r>
      <w:proofErr w:type="spellEnd"/>
      <w:r w:rsidRPr="002A5D2F">
        <w:rPr>
          <w:rStyle w:val="CdigoHTML"/>
          <w:color w:val="313131"/>
          <w:sz w:val="24"/>
          <w:szCs w:val="24"/>
          <w:lang w:val="en-US"/>
        </w:rPr>
        <w:t>:].count("o"))</w:t>
      </w:r>
    </w:p>
    <w:p w14:paraId="23AF9373" w14:textId="77777777" w:rsidR="002A5D2F" w:rsidRPr="002A5D2F" w:rsidRDefault="002A5D2F" w:rsidP="002A5D2F">
      <w:pPr>
        <w:pStyle w:val="Ttulo3"/>
        <w:shd w:val="clear" w:color="auto" w:fill="FFFFFF"/>
        <w:spacing w:before="0" w:after="150" w:line="336" w:lineRule="atLeast"/>
        <w:jc w:val="both"/>
        <w:rPr>
          <w:rFonts w:ascii="Helvetica" w:hAnsi="Helvetica" w:cs="Helvetica"/>
          <w:color w:val="313131"/>
          <w:lang w:val="en-US"/>
        </w:rPr>
      </w:pPr>
      <w:r w:rsidRPr="002A5D2F">
        <w:rPr>
          <w:rFonts w:ascii="Helvetica" w:hAnsi="Helvetica" w:cs="Helvetica"/>
          <w:color w:val="313131"/>
          <w:lang w:val="en-US"/>
        </w:rPr>
        <w:t>.find(</w:t>
      </w:r>
      <w:r w:rsidRPr="002A5D2F">
        <w:rPr>
          <w:rStyle w:val="nfasis"/>
          <w:rFonts w:ascii="Helvetica" w:hAnsi="Helvetica" w:cs="Helvetica"/>
          <w:color w:val="313131"/>
          <w:lang w:val="en-US"/>
        </w:rPr>
        <w:t>string</w:t>
      </w:r>
      <w:r w:rsidRPr="002A5D2F">
        <w:rPr>
          <w:rFonts w:ascii="Helvetica" w:hAnsi="Helvetica" w:cs="Helvetica"/>
          <w:color w:val="313131"/>
          <w:lang w:val="en-US"/>
        </w:rPr>
        <w:t>)</w:t>
      </w:r>
    </w:p>
    <w:p w14:paraId="21B85F8C" w14:textId="77777777" w:rsidR="002A5D2F" w:rsidRPr="002A5D2F" w:rsidRDefault="002A5D2F" w:rsidP="002A5D2F">
      <w:pPr>
        <w:pStyle w:val="NormalWeb"/>
        <w:shd w:val="clear" w:color="auto" w:fill="FFFFFF"/>
        <w:spacing w:before="0" w:beforeAutospacing="0" w:after="340" w:afterAutospacing="0"/>
        <w:jc w:val="both"/>
        <w:rPr>
          <w:rFonts w:ascii="Helvetica" w:hAnsi="Helvetica" w:cs="Helvetica"/>
          <w:color w:val="313131"/>
          <w:lang w:val="en-US"/>
        </w:rPr>
      </w:pPr>
      <w:r w:rsidRPr="002A5D2F">
        <w:rPr>
          <w:rFonts w:ascii="Helvetica" w:hAnsi="Helvetica" w:cs="Helvetica"/>
          <w:color w:val="313131"/>
          <w:lang w:val="en-US"/>
        </w:rPr>
        <w:t>returns index of first character or sub-string match</w:t>
      </w:r>
      <w:r w:rsidRPr="002A5D2F">
        <w:rPr>
          <w:rFonts w:ascii="Helvetica" w:hAnsi="Helvetica" w:cs="Helvetica"/>
          <w:color w:val="313131"/>
          <w:lang w:val="en-US"/>
        </w:rPr>
        <w:br/>
        <w:t>returns </w:t>
      </w:r>
      <w:r w:rsidRPr="002A5D2F">
        <w:rPr>
          <w:rStyle w:val="Textoennegrita"/>
          <w:rFonts w:ascii="Helvetica" w:hAnsi="Helvetica" w:cs="Helvetica"/>
          <w:color w:val="313131"/>
          <w:lang w:val="en-US"/>
        </w:rPr>
        <w:t>-1</w:t>
      </w:r>
      <w:r w:rsidRPr="002A5D2F">
        <w:rPr>
          <w:rFonts w:ascii="Helvetica" w:hAnsi="Helvetica" w:cs="Helvetica"/>
          <w:color w:val="313131"/>
          <w:lang w:val="en-US"/>
        </w:rPr>
        <w:t> if no match found</w:t>
      </w:r>
    </w:p>
    <w:p w14:paraId="39363D40" w14:textId="77777777" w:rsidR="002A5D2F" w:rsidRPr="002A5D2F" w:rsidRDefault="002A5D2F" w:rsidP="002A5D2F">
      <w:pPr>
        <w:pStyle w:val="Ttulo4"/>
        <w:shd w:val="clear" w:color="auto" w:fill="FFFFFF"/>
        <w:spacing w:before="0" w:after="150" w:line="336" w:lineRule="atLeast"/>
        <w:jc w:val="both"/>
        <w:rPr>
          <w:rFonts w:ascii="Helvetica" w:hAnsi="Helvetica" w:cs="Helvetica"/>
          <w:color w:val="313131"/>
          <w:sz w:val="24"/>
          <w:szCs w:val="24"/>
          <w:lang w:val="en-US"/>
        </w:rPr>
      </w:pPr>
      <w:r w:rsidRPr="002A5D2F">
        <w:rPr>
          <w:rFonts w:ascii="Helvetica" w:hAnsi="Helvetica" w:cs="Helvetica"/>
          <w:color w:val="313131"/>
          <w:sz w:val="24"/>
          <w:szCs w:val="24"/>
          <w:lang w:val="en-US"/>
        </w:rPr>
        <w:t>.find(</w:t>
      </w:r>
      <w:r w:rsidRPr="002A5D2F">
        <w:rPr>
          <w:rStyle w:val="nfasis"/>
          <w:rFonts w:ascii="Helvetica" w:hAnsi="Helvetica" w:cs="Helvetica"/>
          <w:color w:val="313131"/>
          <w:sz w:val="24"/>
          <w:szCs w:val="24"/>
          <w:lang w:val="en-US"/>
        </w:rPr>
        <w:t>string</w:t>
      </w:r>
      <w:r w:rsidRPr="002A5D2F">
        <w:rPr>
          <w:rFonts w:ascii="Helvetica" w:hAnsi="Helvetica" w:cs="Helvetica"/>
          <w:color w:val="313131"/>
          <w:sz w:val="24"/>
          <w:szCs w:val="24"/>
          <w:lang w:val="en-US"/>
        </w:rPr>
        <w:t>, </w:t>
      </w:r>
      <w:r w:rsidRPr="002A5D2F">
        <w:rPr>
          <w:rStyle w:val="nfasis"/>
          <w:rFonts w:ascii="Helvetica" w:hAnsi="Helvetica" w:cs="Helvetica"/>
          <w:color w:val="313131"/>
          <w:sz w:val="24"/>
          <w:szCs w:val="24"/>
          <w:lang w:val="en-US"/>
        </w:rPr>
        <w:t>start index</w:t>
      </w:r>
      <w:r w:rsidRPr="002A5D2F">
        <w:rPr>
          <w:rFonts w:ascii="Helvetica" w:hAnsi="Helvetica" w:cs="Helvetica"/>
          <w:color w:val="313131"/>
          <w:sz w:val="24"/>
          <w:szCs w:val="24"/>
          <w:lang w:val="en-US"/>
        </w:rPr>
        <w:t>, </w:t>
      </w:r>
      <w:r w:rsidRPr="002A5D2F">
        <w:rPr>
          <w:rStyle w:val="nfasis"/>
          <w:rFonts w:ascii="Helvetica" w:hAnsi="Helvetica" w:cs="Helvetica"/>
          <w:color w:val="313131"/>
          <w:sz w:val="24"/>
          <w:szCs w:val="24"/>
          <w:lang w:val="en-US"/>
        </w:rPr>
        <w:t>end index</w:t>
      </w:r>
      <w:r w:rsidRPr="002A5D2F">
        <w:rPr>
          <w:rFonts w:ascii="Helvetica" w:hAnsi="Helvetica" w:cs="Helvetica"/>
          <w:color w:val="313131"/>
          <w:sz w:val="24"/>
          <w:szCs w:val="24"/>
          <w:lang w:val="en-US"/>
        </w:rPr>
        <w:t>)</w:t>
      </w:r>
    </w:p>
    <w:p w14:paraId="70D88D59" w14:textId="77777777" w:rsidR="002A5D2F" w:rsidRPr="002A5D2F" w:rsidRDefault="002A5D2F" w:rsidP="002A5D2F">
      <w:pPr>
        <w:pStyle w:val="NormalWeb"/>
        <w:shd w:val="clear" w:color="auto" w:fill="FFFFFF"/>
        <w:spacing w:before="0" w:beforeAutospacing="0" w:after="340" w:afterAutospacing="0"/>
        <w:jc w:val="both"/>
        <w:rPr>
          <w:rFonts w:ascii="Helvetica" w:hAnsi="Helvetica" w:cs="Helvetica"/>
          <w:color w:val="313131"/>
          <w:lang w:val="en-US"/>
        </w:rPr>
      </w:pPr>
      <w:r w:rsidRPr="002A5D2F">
        <w:rPr>
          <w:rFonts w:ascii="Helvetica" w:hAnsi="Helvetica" w:cs="Helvetica"/>
          <w:color w:val="313131"/>
          <w:lang w:val="en-US"/>
        </w:rPr>
        <w:t>same as above .find() but searches from optional start and to optional end index</w:t>
      </w:r>
    </w:p>
    <w:p w14:paraId="3EB38C03" w14:textId="77777777" w:rsidR="002A5D2F" w:rsidRPr="002A5D2F" w:rsidRDefault="002A5D2F" w:rsidP="002A5D2F">
      <w:pPr>
        <w:pStyle w:val="HTMLconformatoprevio"/>
        <w:shd w:val="clear" w:color="auto" w:fill="FFFFFF"/>
        <w:spacing w:before="240" w:after="240" w:line="336" w:lineRule="atLeast"/>
        <w:jc w:val="both"/>
        <w:rPr>
          <w:rStyle w:val="CdigoHTML"/>
          <w:color w:val="313131"/>
          <w:sz w:val="24"/>
          <w:szCs w:val="24"/>
          <w:lang w:val="en-US"/>
        </w:rPr>
      </w:pPr>
      <w:r w:rsidRPr="002A5D2F">
        <w:rPr>
          <w:rStyle w:val="CdigoHTML"/>
          <w:color w:val="313131"/>
          <w:sz w:val="24"/>
          <w:szCs w:val="24"/>
          <w:lang w:val="en-US"/>
        </w:rPr>
        <w:t xml:space="preserve"># [ ] review and run example </w:t>
      </w:r>
    </w:p>
    <w:p w14:paraId="090F3286" w14:textId="77777777" w:rsidR="002A5D2F" w:rsidRPr="002A5D2F" w:rsidRDefault="002A5D2F" w:rsidP="002A5D2F">
      <w:pPr>
        <w:pStyle w:val="HTMLconformatoprevio"/>
        <w:shd w:val="clear" w:color="auto" w:fill="FFFFFF"/>
        <w:spacing w:before="240" w:after="240" w:line="336" w:lineRule="atLeast"/>
        <w:jc w:val="both"/>
        <w:rPr>
          <w:rStyle w:val="CdigoHTML"/>
          <w:color w:val="313131"/>
          <w:sz w:val="24"/>
          <w:szCs w:val="24"/>
          <w:lang w:val="en-US"/>
        </w:rPr>
      </w:pPr>
      <w:proofErr w:type="spellStart"/>
      <w:r w:rsidRPr="002A5D2F">
        <w:rPr>
          <w:rStyle w:val="CdigoHTML"/>
          <w:color w:val="313131"/>
          <w:sz w:val="24"/>
          <w:szCs w:val="24"/>
          <w:lang w:val="en-US"/>
        </w:rPr>
        <w:t>work_tip</w:t>
      </w:r>
      <w:proofErr w:type="spellEnd"/>
      <w:r w:rsidRPr="002A5D2F">
        <w:rPr>
          <w:rStyle w:val="CdigoHTML"/>
          <w:color w:val="313131"/>
          <w:sz w:val="24"/>
          <w:szCs w:val="24"/>
          <w:lang w:val="en-US"/>
        </w:rPr>
        <w:t xml:space="preserve"> = "good code has meaningful variable names"</w:t>
      </w:r>
    </w:p>
    <w:p w14:paraId="2711F395" w14:textId="77777777" w:rsidR="002A5D2F" w:rsidRPr="002A5D2F" w:rsidRDefault="002A5D2F" w:rsidP="002A5D2F">
      <w:pPr>
        <w:pStyle w:val="HTMLconformatoprevio"/>
        <w:shd w:val="clear" w:color="auto" w:fill="FFFFFF"/>
        <w:spacing w:before="240" w:after="240" w:line="336" w:lineRule="atLeast"/>
        <w:jc w:val="both"/>
        <w:rPr>
          <w:rStyle w:val="CdigoHTML"/>
          <w:color w:val="313131"/>
          <w:sz w:val="24"/>
          <w:szCs w:val="24"/>
          <w:lang w:val="en-US"/>
        </w:rPr>
      </w:pPr>
      <w:r w:rsidRPr="002A5D2F">
        <w:rPr>
          <w:rStyle w:val="CdigoHTML"/>
          <w:color w:val="313131"/>
          <w:sz w:val="24"/>
          <w:szCs w:val="24"/>
          <w:lang w:val="en-US"/>
        </w:rPr>
        <w:t>print(</w:t>
      </w:r>
      <w:proofErr w:type="spellStart"/>
      <w:r w:rsidRPr="002A5D2F">
        <w:rPr>
          <w:rStyle w:val="CdigoHTML"/>
          <w:color w:val="313131"/>
          <w:sz w:val="24"/>
          <w:szCs w:val="24"/>
          <w:lang w:val="en-US"/>
        </w:rPr>
        <w:t>work_tip</w:t>
      </w:r>
      <w:proofErr w:type="spellEnd"/>
      <w:r w:rsidRPr="002A5D2F">
        <w:rPr>
          <w:rStyle w:val="CdigoHTML"/>
          <w:color w:val="313131"/>
          <w:sz w:val="24"/>
          <w:szCs w:val="24"/>
          <w:lang w:val="en-US"/>
        </w:rPr>
        <w:t>)</w:t>
      </w:r>
    </w:p>
    <w:p w14:paraId="76BA57BE" w14:textId="77777777" w:rsidR="002A5D2F" w:rsidRPr="002A5D2F" w:rsidRDefault="002A5D2F" w:rsidP="002A5D2F">
      <w:pPr>
        <w:pStyle w:val="HTMLconformatoprevio"/>
        <w:shd w:val="clear" w:color="auto" w:fill="FFFFFF"/>
        <w:spacing w:before="240" w:after="240" w:line="336" w:lineRule="atLeast"/>
        <w:jc w:val="both"/>
        <w:rPr>
          <w:rStyle w:val="CdigoHTML"/>
          <w:color w:val="313131"/>
          <w:sz w:val="24"/>
          <w:szCs w:val="24"/>
          <w:lang w:val="en-US"/>
        </w:rPr>
      </w:pPr>
      <w:r w:rsidRPr="002A5D2F">
        <w:rPr>
          <w:rStyle w:val="CdigoHTML"/>
          <w:color w:val="313131"/>
          <w:sz w:val="24"/>
          <w:szCs w:val="24"/>
          <w:lang w:val="en-US"/>
        </w:rPr>
        <w:t># index where first instance of "code" starts</w:t>
      </w:r>
    </w:p>
    <w:p w14:paraId="65C51233" w14:textId="77777777" w:rsidR="002A5D2F" w:rsidRPr="002A5D2F" w:rsidRDefault="002A5D2F" w:rsidP="002A5D2F">
      <w:pPr>
        <w:pStyle w:val="HTMLconformatoprevio"/>
        <w:shd w:val="clear" w:color="auto" w:fill="FFFFFF"/>
        <w:spacing w:before="240" w:after="240" w:line="336" w:lineRule="atLeast"/>
        <w:jc w:val="both"/>
        <w:rPr>
          <w:rStyle w:val="CdigoHTML"/>
          <w:color w:val="313131"/>
          <w:sz w:val="24"/>
          <w:szCs w:val="24"/>
          <w:lang w:val="en-US"/>
        </w:rPr>
      </w:pPr>
      <w:proofErr w:type="spellStart"/>
      <w:r w:rsidRPr="002A5D2F">
        <w:rPr>
          <w:rStyle w:val="CdigoHTML"/>
          <w:color w:val="313131"/>
          <w:sz w:val="24"/>
          <w:szCs w:val="24"/>
          <w:lang w:val="en-US"/>
        </w:rPr>
        <w:t>code_here</w:t>
      </w:r>
      <w:proofErr w:type="spellEnd"/>
      <w:r w:rsidRPr="002A5D2F">
        <w:rPr>
          <w:rStyle w:val="CdigoHTML"/>
          <w:color w:val="313131"/>
          <w:sz w:val="24"/>
          <w:szCs w:val="24"/>
          <w:lang w:val="en-US"/>
        </w:rPr>
        <w:t xml:space="preserve"> = </w:t>
      </w:r>
      <w:proofErr w:type="spellStart"/>
      <w:r w:rsidRPr="002A5D2F">
        <w:rPr>
          <w:rStyle w:val="CdigoHTML"/>
          <w:color w:val="313131"/>
          <w:sz w:val="24"/>
          <w:szCs w:val="24"/>
          <w:lang w:val="en-US"/>
        </w:rPr>
        <w:t>work_tip.find</w:t>
      </w:r>
      <w:proofErr w:type="spellEnd"/>
      <w:r w:rsidRPr="002A5D2F">
        <w:rPr>
          <w:rStyle w:val="CdigoHTML"/>
          <w:color w:val="313131"/>
          <w:sz w:val="24"/>
          <w:szCs w:val="24"/>
          <w:lang w:val="en-US"/>
        </w:rPr>
        <w:t>("code")</w:t>
      </w:r>
    </w:p>
    <w:p w14:paraId="54582A3C" w14:textId="77777777" w:rsidR="002A5D2F" w:rsidRPr="002A5D2F" w:rsidRDefault="002A5D2F" w:rsidP="002A5D2F">
      <w:pPr>
        <w:pStyle w:val="HTMLconformatoprevio"/>
        <w:shd w:val="clear" w:color="auto" w:fill="FFFFFF"/>
        <w:spacing w:before="240" w:after="240" w:line="336" w:lineRule="atLeast"/>
        <w:jc w:val="both"/>
        <w:rPr>
          <w:rStyle w:val="CdigoHTML"/>
          <w:color w:val="313131"/>
          <w:sz w:val="24"/>
          <w:szCs w:val="24"/>
          <w:lang w:val="en-US"/>
        </w:rPr>
      </w:pPr>
      <w:r w:rsidRPr="002A5D2F">
        <w:rPr>
          <w:rStyle w:val="CdigoHTML"/>
          <w:color w:val="313131"/>
          <w:sz w:val="24"/>
          <w:szCs w:val="24"/>
          <w:lang w:val="en-US"/>
        </w:rPr>
        <w:t>print(</w:t>
      </w:r>
      <w:proofErr w:type="spellStart"/>
      <w:r w:rsidRPr="002A5D2F">
        <w:rPr>
          <w:rStyle w:val="CdigoHTML"/>
          <w:color w:val="313131"/>
          <w:sz w:val="24"/>
          <w:szCs w:val="24"/>
          <w:lang w:val="en-US"/>
        </w:rPr>
        <w:t>code_here</w:t>
      </w:r>
      <w:proofErr w:type="spellEnd"/>
      <w:r w:rsidRPr="002A5D2F">
        <w:rPr>
          <w:rStyle w:val="CdigoHTML"/>
          <w:color w:val="313131"/>
          <w:sz w:val="24"/>
          <w:szCs w:val="24"/>
          <w:lang w:val="en-US"/>
        </w:rPr>
        <w:t>, '= starting index for "code"')</w:t>
      </w:r>
    </w:p>
    <w:p w14:paraId="5559155D" w14:textId="77777777" w:rsidR="002A5D2F" w:rsidRPr="002A5D2F" w:rsidRDefault="002A5D2F" w:rsidP="002A5D2F">
      <w:pPr>
        <w:pStyle w:val="HTMLconformatoprevio"/>
        <w:shd w:val="clear" w:color="auto" w:fill="FFFFFF"/>
        <w:spacing w:before="240" w:after="240" w:line="336" w:lineRule="atLeast"/>
        <w:jc w:val="both"/>
        <w:rPr>
          <w:rStyle w:val="CdigoHTML"/>
          <w:color w:val="313131"/>
          <w:sz w:val="24"/>
          <w:szCs w:val="24"/>
          <w:lang w:val="en-US"/>
        </w:rPr>
      </w:pPr>
      <w:r w:rsidRPr="002A5D2F">
        <w:rPr>
          <w:rStyle w:val="CdigoHTML"/>
          <w:color w:val="313131"/>
          <w:sz w:val="24"/>
          <w:szCs w:val="24"/>
          <w:lang w:val="en-US"/>
        </w:rPr>
        <w:t xml:space="preserve"># [ ] review and run example </w:t>
      </w:r>
    </w:p>
    <w:p w14:paraId="55957B42" w14:textId="77777777" w:rsidR="002A5D2F" w:rsidRPr="002A5D2F" w:rsidRDefault="002A5D2F" w:rsidP="002A5D2F">
      <w:pPr>
        <w:pStyle w:val="HTMLconformatoprevio"/>
        <w:shd w:val="clear" w:color="auto" w:fill="FFFFFF"/>
        <w:spacing w:before="240" w:after="240" w:line="336" w:lineRule="atLeast"/>
        <w:jc w:val="both"/>
        <w:rPr>
          <w:rStyle w:val="CdigoHTML"/>
          <w:color w:val="313131"/>
          <w:sz w:val="24"/>
          <w:szCs w:val="24"/>
          <w:lang w:val="en-US"/>
        </w:rPr>
      </w:pPr>
      <w:r w:rsidRPr="002A5D2F">
        <w:rPr>
          <w:rStyle w:val="CdigoHTML"/>
          <w:color w:val="313131"/>
          <w:sz w:val="24"/>
          <w:szCs w:val="24"/>
          <w:lang w:val="en-US"/>
        </w:rPr>
        <w:t># set start index = 13 and end index = 33</w:t>
      </w:r>
    </w:p>
    <w:p w14:paraId="62A67116" w14:textId="77777777" w:rsidR="002A5D2F" w:rsidRPr="002A5D2F" w:rsidRDefault="002A5D2F" w:rsidP="002A5D2F">
      <w:pPr>
        <w:pStyle w:val="HTMLconformatoprevio"/>
        <w:shd w:val="clear" w:color="auto" w:fill="FFFFFF"/>
        <w:spacing w:before="240" w:after="240" w:line="336" w:lineRule="atLeast"/>
        <w:jc w:val="both"/>
        <w:rPr>
          <w:rStyle w:val="CdigoHTML"/>
          <w:color w:val="313131"/>
          <w:sz w:val="24"/>
          <w:szCs w:val="24"/>
          <w:lang w:val="en-US"/>
        </w:rPr>
      </w:pPr>
      <w:r w:rsidRPr="002A5D2F">
        <w:rPr>
          <w:rStyle w:val="CdigoHTML"/>
          <w:color w:val="313131"/>
          <w:sz w:val="24"/>
          <w:szCs w:val="24"/>
          <w:lang w:val="en-US"/>
        </w:rPr>
        <w:t xml:space="preserve">print('search for "meaning" in the sub-string:', </w:t>
      </w:r>
      <w:proofErr w:type="spellStart"/>
      <w:r w:rsidRPr="002A5D2F">
        <w:rPr>
          <w:rStyle w:val="CdigoHTML"/>
          <w:color w:val="313131"/>
          <w:sz w:val="24"/>
          <w:szCs w:val="24"/>
          <w:lang w:val="en-US"/>
        </w:rPr>
        <w:t>work_tip</w:t>
      </w:r>
      <w:proofErr w:type="spellEnd"/>
      <w:r w:rsidRPr="002A5D2F">
        <w:rPr>
          <w:rStyle w:val="CdigoHTML"/>
          <w:color w:val="313131"/>
          <w:sz w:val="24"/>
          <w:szCs w:val="24"/>
          <w:lang w:val="en-US"/>
        </w:rPr>
        <w:t>[13:33],"\n")</w:t>
      </w:r>
    </w:p>
    <w:p w14:paraId="264D383A" w14:textId="77777777" w:rsidR="002A5D2F" w:rsidRPr="002A5D2F" w:rsidRDefault="002A5D2F" w:rsidP="002A5D2F">
      <w:pPr>
        <w:pStyle w:val="HTMLconformatoprevio"/>
        <w:shd w:val="clear" w:color="auto" w:fill="FFFFFF"/>
        <w:spacing w:before="240" w:after="240" w:line="336" w:lineRule="atLeast"/>
        <w:jc w:val="both"/>
        <w:rPr>
          <w:rStyle w:val="CdigoHTML"/>
          <w:color w:val="313131"/>
          <w:sz w:val="24"/>
          <w:szCs w:val="24"/>
          <w:lang w:val="en-US"/>
        </w:rPr>
      </w:pPr>
      <w:proofErr w:type="spellStart"/>
      <w:r w:rsidRPr="002A5D2F">
        <w:rPr>
          <w:rStyle w:val="CdigoHTML"/>
          <w:color w:val="313131"/>
          <w:sz w:val="24"/>
          <w:szCs w:val="24"/>
          <w:lang w:val="en-US"/>
        </w:rPr>
        <w:t>meaning_here</w:t>
      </w:r>
      <w:proofErr w:type="spellEnd"/>
      <w:r w:rsidRPr="002A5D2F">
        <w:rPr>
          <w:rStyle w:val="CdigoHTML"/>
          <w:color w:val="313131"/>
          <w:sz w:val="24"/>
          <w:szCs w:val="24"/>
          <w:lang w:val="en-US"/>
        </w:rPr>
        <w:t xml:space="preserve"> = </w:t>
      </w:r>
      <w:proofErr w:type="spellStart"/>
      <w:r w:rsidRPr="002A5D2F">
        <w:rPr>
          <w:rStyle w:val="CdigoHTML"/>
          <w:color w:val="313131"/>
          <w:sz w:val="24"/>
          <w:szCs w:val="24"/>
          <w:lang w:val="en-US"/>
        </w:rPr>
        <w:t>work_tip.find</w:t>
      </w:r>
      <w:proofErr w:type="spellEnd"/>
      <w:r w:rsidRPr="002A5D2F">
        <w:rPr>
          <w:rStyle w:val="CdigoHTML"/>
          <w:color w:val="313131"/>
          <w:sz w:val="24"/>
          <w:szCs w:val="24"/>
          <w:lang w:val="en-US"/>
        </w:rPr>
        <w:t>("meaning",13,33)</w:t>
      </w:r>
    </w:p>
    <w:p w14:paraId="7B72DDBC" w14:textId="77777777" w:rsidR="002A5D2F" w:rsidRPr="002A5D2F" w:rsidRDefault="002A5D2F" w:rsidP="002A5D2F">
      <w:pPr>
        <w:pStyle w:val="HTMLconformatoprevio"/>
        <w:shd w:val="clear" w:color="auto" w:fill="FFFFFF"/>
        <w:spacing w:before="240" w:after="240" w:line="336" w:lineRule="atLeast"/>
        <w:jc w:val="both"/>
        <w:rPr>
          <w:rStyle w:val="CdigoHTML"/>
          <w:color w:val="313131"/>
          <w:sz w:val="24"/>
          <w:szCs w:val="24"/>
          <w:lang w:val="en-US"/>
        </w:rPr>
      </w:pPr>
      <w:r w:rsidRPr="002A5D2F">
        <w:rPr>
          <w:rStyle w:val="CdigoHTML"/>
          <w:color w:val="313131"/>
          <w:sz w:val="24"/>
          <w:szCs w:val="24"/>
          <w:lang w:val="en-US"/>
        </w:rPr>
        <w:t xml:space="preserve">print('"meaning" found in </w:t>
      </w:r>
      <w:proofErr w:type="spellStart"/>
      <w:r w:rsidRPr="002A5D2F">
        <w:rPr>
          <w:rStyle w:val="CdigoHTML"/>
          <w:color w:val="313131"/>
          <w:sz w:val="24"/>
          <w:szCs w:val="24"/>
          <w:lang w:val="en-US"/>
        </w:rPr>
        <w:t>work_tip</w:t>
      </w:r>
      <w:proofErr w:type="spellEnd"/>
      <w:r w:rsidRPr="002A5D2F">
        <w:rPr>
          <w:rStyle w:val="CdigoHTML"/>
          <w:color w:val="313131"/>
          <w:sz w:val="24"/>
          <w:szCs w:val="24"/>
          <w:lang w:val="en-US"/>
        </w:rPr>
        <w:t xml:space="preserve">[13:33] sub-string search at index', </w:t>
      </w:r>
      <w:proofErr w:type="spellStart"/>
      <w:r w:rsidRPr="002A5D2F">
        <w:rPr>
          <w:rStyle w:val="CdigoHTML"/>
          <w:color w:val="313131"/>
          <w:sz w:val="24"/>
          <w:szCs w:val="24"/>
          <w:lang w:val="en-US"/>
        </w:rPr>
        <w:t>meaning_here</w:t>
      </w:r>
      <w:proofErr w:type="spellEnd"/>
      <w:r w:rsidRPr="002A5D2F">
        <w:rPr>
          <w:rStyle w:val="CdigoHTML"/>
          <w:color w:val="313131"/>
          <w:sz w:val="24"/>
          <w:szCs w:val="24"/>
          <w:lang w:val="en-US"/>
        </w:rPr>
        <w:t>)</w:t>
      </w:r>
    </w:p>
    <w:p w14:paraId="00B17F3E" w14:textId="77777777" w:rsidR="002A5D2F" w:rsidRPr="002A5D2F" w:rsidRDefault="002A5D2F" w:rsidP="002A5D2F">
      <w:pPr>
        <w:pStyle w:val="HTMLconformatoprevio"/>
        <w:shd w:val="clear" w:color="auto" w:fill="FFFFFF"/>
        <w:spacing w:before="240" w:after="240" w:line="336" w:lineRule="atLeast"/>
        <w:jc w:val="both"/>
        <w:rPr>
          <w:rStyle w:val="CdigoHTML"/>
          <w:color w:val="313131"/>
          <w:sz w:val="24"/>
          <w:szCs w:val="24"/>
          <w:lang w:val="en-US"/>
        </w:rPr>
      </w:pPr>
      <w:r w:rsidRPr="002A5D2F">
        <w:rPr>
          <w:rStyle w:val="CdigoHTML"/>
          <w:color w:val="313131"/>
          <w:sz w:val="24"/>
          <w:szCs w:val="24"/>
          <w:lang w:val="en-US"/>
        </w:rPr>
        <w:t xml:space="preserve"># [ ] review and run example </w:t>
      </w:r>
    </w:p>
    <w:p w14:paraId="346B306F" w14:textId="77777777" w:rsidR="002A5D2F" w:rsidRPr="002A5D2F" w:rsidRDefault="002A5D2F" w:rsidP="002A5D2F">
      <w:pPr>
        <w:pStyle w:val="HTMLconformatoprevio"/>
        <w:shd w:val="clear" w:color="auto" w:fill="FFFFFF"/>
        <w:spacing w:before="240" w:after="240" w:line="336" w:lineRule="atLeast"/>
        <w:jc w:val="both"/>
        <w:rPr>
          <w:rStyle w:val="CdigoHTML"/>
          <w:color w:val="313131"/>
          <w:sz w:val="24"/>
          <w:szCs w:val="24"/>
          <w:lang w:val="en-US"/>
        </w:rPr>
      </w:pPr>
      <w:r w:rsidRPr="002A5D2F">
        <w:rPr>
          <w:rStyle w:val="CdigoHTML"/>
          <w:color w:val="313131"/>
          <w:sz w:val="24"/>
          <w:szCs w:val="24"/>
          <w:lang w:val="en-US"/>
        </w:rPr>
        <w:t># if .find("o") has No Match, -1 is returned</w:t>
      </w:r>
    </w:p>
    <w:p w14:paraId="0F2DF409" w14:textId="77777777" w:rsidR="002A5D2F" w:rsidRPr="002A5D2F" w:rsidRDefault="002A5D2F" w:rsidP="002A5D2F">
      <w:pPr>
        <w:pStyle w:val="HTMLconformatoprevio"/>
        <w:shd w:val="clear" w:color="auto" w:fill="FFFFFF"/>
        <w:spacing w:before="240" w:after="240" w:line="336" w:lineRule="atLeast"/>
        <w:jc w:val="both"/>
        <w:rPr>
          <w:rStyle w:val="CdigoHTML"/>
          <w:color w:val="313131"/>
          <w:sz w:val="24"/>
          <w:szCs w:val="24"/>
          <w:lang w:val="en-US"/>
        </w:rPr>
      </w:pPr>
      <w:r w:rsidRPr="002A5D2F">
        <w:rPr>
          <w:rStyle w:val="CdigoHTML"/>
          <w:color w:val="313131"/>
          <w:sz w:val="24"/>
          <w:szCs w:val="24"/>
          <w:lang w:val="en-US"/>
        </w:rPr>
        <w:lastRenderedPageBreak/>
        <w:t>print ("</w:t>
      </w:r>
      <w:proofErr w:type="spellStart"/>
      <w:r w:rsidRPr="002A5D2F">
        <w:rPr>
          <w:rStyle w:val="CdigoHTML"/>
          <w:color w:val="313131"/>
          <w:sz w:val="24"/>
          <w:szCs w:val="24"/>
          <w:lang w:val="en-US"/>
        </w:rPr>
        <w:t>work_tip</w:t>
      </w:r>
      <w:proofErr w:type="spellEnd"/>
      <w:r w:rsidRPr="002A5D2F">
        <w:rPr>
          <w:rStyle w:val="CdigoHTML"/>
          <w:color w:val="313131"/>
          <w:sz w:val="24"/>
          <w:szCs w:val="24"/>
          <w:lang w:val="en-US"/>
        </w:rPr>
        <w:t xml:space="preserve">:" , </w:t>
      </w:r>
      <w:proofErr w:type="spellStart"/>
      <w:r w:rsidRPr="002A5D2F">
        <w:rPr>
          <w:rStyle w:val="CdigoHTML"/>
          <w:color w:val="313131"/>
          <w:sz w:val="24"/>
          <w:szCs w:val="24"/>
          <w:lang w:val="en-US"/>
        </w:rPr>
        <w:t>work_tip</w:t>
      </w:r>
      <w:proofErr w:type="spellEnd"/>
      <w:r w:rsidRPr="002A5D2F">
        <w:rPr>
          <w:rStyle w:val="CdigoHTML"/>
          <w:color w:val="313131"/>
          <w:sz w:val="24"/>
          <w:szCs w:val="24"/>
          <w:lang w:val="en-US"/>
        </w:rPr>
        <w:t>)</w:t>
      </w:r>
    </w:p>
    <w:p w14:paraId="70F7B6D9" w14:textId="77777777" w:rsidR="002A5D2F" w:rsidRPr="002A5D2F" w:rsidRDefault="002A5D2F" w:rsidP="002A5D2F">
      <w:pPr>
        <w:pStyle w:val="HTMLconformatoprevio"/>
        <w:shd w:val="clear" w:color="auto" w:fill="FFFFFF"/>
        <w:spacing w:before="240" w:after="240" w:line="336" w:lineRule="atLeast"/>
        <w:jc w:val="both"/>
        <w:rPr>
          <w:rStyle w:val="CdigoHTML"/>
          <w:color w:val="313131"/>
          <w:sz w:val="24"/>
          <w:szCs w:val="24"/>
          <w:lang w:val="en-US"/>
        </w:rPr>
      </w:pPr>
      <w:r w:rsidRPr="002A5D2F">
        <w:rPr>
          <w:rStyle w:val="CdigoHTML"/>
          <w:color w:val="313131"/>
          <w:sz w:val="24"/>
          <w:szCs w:val="24"/>
          <w:lang w:val="en-US"/>
        </w:rPr>
        <w:t xml:space="preserve">location = </w:t>
      </w:r>
      <w:proofErr w:type="spellStart"/>
      <w:r w:rsidRPr="002A5D2F">
        <w:rPr>
          <w:rStyle w:val="CdigoHTML"/>
          <w:color w:val="313131"/>
          <w:sz w:val="24"/>
          <w:szCs w:val="24"/>
          <w:lang w:val="en-US"/>
        </w:rPr>
        <w:t>work_tip.find</w:t>
      </w:r>
      <w:proofErr w:type="spellEnd"/>
      <w:r w:rsidRPr="002A5D2F">
        <w:rPr>
          <w:rStyle w:val="CdigoHTML"/>
          <w:color w:val="313131"/>
          <w:sz w:val="24"/>
          <w:szCs w:val="24"/>
          <w:lang w:val="en-US"/>
        </w:rPr>
        <w:t>("o")</w:t>
      </w:r>
    </w:p>
    <w:p w14:paraId="6A2EA684" w14:textId="77777777" w:rsidR="002A5D2F" w:rsidRPr="002A5D2F" w:rsidRDefault="002A5D2F" w:rsidP="002A5D2F">
      <w:pPr>
        <w:pStyle w:val="HTMLconformatoprevio"/>
        <w:shd w:val="clear" w:color="auto" w:fill="FFFFFF"/>
        <w:spacing w:before="240" w:after="240" w:line="336" w:lineRule="atLeast"/>
        <w:jc w:val="both"/>
        <w:rPr>
          <w:rStyle w:val="CdigoHTML"/>
          <w:color w:val="313131"/>
          <w:sz w:val="24"/>
          <w:szCs w:val="24"/>
          <w:lang w:val="en-US"/>
        </w:rPr>
      </w:pPr>
    </w:p>
    <w:p w14:paraId="1AB70BF8" w14:textId="77777777" w:rsidR="002A5D2F" w:rsidRPr="002A5D2F" w:rsidRDefault="002A5D2F" w:rsidP="002A5D2F">
      <w:pPr>
        <w:pStyle w:val="HTMLconformatoprevio"/>
        <w:shd w:val="clear" w:color="auto" w:fill="FFFFFF"/>
        <w:spacing w:before="240" w:after="240" w:line="336" w:lineRule="atLeast"/>
        <w:jc w:val="both"/>
        <w:rPr>
          <w:rStyle w:val="CdigoHTML"/>
          <w:color w:val="313131"/>
          <w:sz w:val="24"/>
          <w:szCs w:val="24"/>
          <w:lang w:val="en-US"/>
        </w:rPr>
      </w:pPr>
      <w:r w:rsidRPr="002A5D2F">
        <w:rPr>
          <w:rStyle w:val="CdigoHTML"/>
          <w:color w:val="313131"/>
          <w:sz w:val="24"/>
          <w:szCs w:val="24"/>
          <w:lang w:val="en-US"/>
        </w:rPr>
        <w:t># keeps looping until location = -1 (no "o" found)</w:t>
      </w:r>
    </w:p>
    <w:p w14:paraId="7B52DFCA" w14:textId="77777777" w:rsidR="002A5D2F" w:rsidRPr="002A5D2F" w:rsidRDefault="002A5D2F" w:rsidP="002A5D2F">
      <w:pPr>
        <w:pStyle w:val="HTMLconformatoprevio"/>
        <w:shd w:val="clear" w:color="auto" w:fill="FFFFFF"/>
        <w:spacing w:before="240" w:after="240" w:line="336" w:lineRule="atLeast"/>
        <w:jc w:val="both"/>
        <w:rPr>
          <w:rStyle w:val="CdigoHTML"/>
          <w:color w:val="313131"/>
          <w:sz w:val="24"/>
          <w:szCs w:val="24"/>
          <w:lang w:val="en-US"/>
        </w:rPr>
      </w:pPr>
      <w:r w:rsidRPr="002A5D2F">
        <w:rPr>
          <w:rStyle w:val="CdigoHTML"/>
          <w:color w:val="313131"/>
          <w:sz w:val="24"/>
          <w:szCs w:val="24"/>
          <w:lang w:val="en-US"/>
        </w:rPr>
        <w:t>while location &gt;= 0:</w:t>
      </w:r>
    </w:p>
    <w:p w14:paraId="35603927" w14:textId="77777777" w:rsidR="002A5D2F" w:rsidRPr="002A5D2F" w:rsidRDefault="002A5D2F" w:rsidP="002A5D2F">
      <w:pPr>
        <w:pStyle w:val="HTMLconformatoprevio"/>
        <w:shd w:val="clear" w:color="auto" w:fill="FFFFFF"/>
        <w:spacing w:before="240" w:after="240" w:line="336" w:lineRule="atLeast"/>
        <w:jc w:val="both"/>
        <w:rPr>
          <w:rStyle w:val="CdigoHTML"/>
          <w:color w:val="313131"/>
          <w:sz w:val="24"/>
          <w:szCs w:val="24"/>
          <w:lang w:val="en-US"/>
        </w:rPr>
      </w:pPr>
      <w:r w:rsidRPr="002A5D2F">
        <w:rPr>
          <w:rStyle w:val="CdigoHTML"/>
          <w:color w:val="313131"/>
          <w:sz w:val="24"/>
          <w:szCs w:val="24"/>
          <w:lang w:val="en-US"/>
        </w:rPr>
        <w:t xml:space="preserve">    print("'o' at index =", location)</w:t>
      </w:r>
    </w:p>
    <w:p w14:paraId="477D4EE1" w14:textId="77777777" w:rsidR="002A5D2F" w:rsidRPr="002A5D2F" w:rsidRDefault="002A5D2F" w:rsidP="002A5D2F">
      <w:pPr>
        <w:pStyle w:val="HTMLconformatoprevio"/>
        <w:shd w:val="clear" w:color="auto" w:fill="FFFFFF"/>
        <w:spacing w:before="240" w:after="240" w:line="336" w:lineRule="atLeast"/>
        <w:jc w:val="both"/>
        <w:rPr>
          <w:rStyle w:val="CdigoHTML"/>
          <w:color w:val="313131"/>
          <w:sz w:val="24"/>
          <w:szCs w:val="24"/>
          <w:lang w:val="en-US"/>
        </w:rPr>
      </w:pPr>
      <w:r w:rsidRPr="002A5D2F">
        <w:rPr>
          <w:rStyle w:val="CdigoHTML"/>
          <w:color w:val="313131"/>
          <w:sz w:val="24"/>
          <w:szCs w:val="24"/>
          <w:lang w:val="en-US"/>
        </w:rPr>
        <w:t xml:space="preserve">    # find("o", location + 1) looks for a "o" after index the first "o" was found</w:t>
      </w:r>
    </w:p>
    <w:p w14:paraId="2D47F30B" w14:textId="77777777" w:rsidR="002A5D2F" w:rsidRPr="002A5D2F" w:rsidRDefault="002A5D2F" w:rsidP="002A5D2F">
      <w:pPr>
        <w:pStyle w:val="HTMLconformatoprevio"/>
        <w:shd w:val="clear" w:color="auto" w:fill="FFFFFF"/>
        <w:spacing w:before="240" w:after="240" w:line="336" w:lineRule="atLeast"/>
        <w:jc w:val="both"/>
        <w:rPr>
          <w:rStyle w:val="CdigoHTML"/>
          <w:color w:val="313131"/>
          <w:sz w:val="24"/>
          <w:szCs w:val="24"/>
          <w:lang w:val="en-US"/>
        </w:rPr>
      </w:pPr>
      <w:r w:rsidRPr="002A5D2F">
        <w:rPr>
          <w:rStyle w:val="CdigoHTML"/>
          <w:color w:val="313131"/>
          <w:sz w:val="24"/>
          <w:szCs w:val="24"/>
          <w:lang w:val="en-US"/>
        </w:rPr>
        <w:t xml:space="preserve">    location = </w:t>
      </w:r>
      <w:proofErr w:type="spellStart"/>
      <w:r w:rsidRPr="002A5D2F">
        <w:rPr>
          <w:rStyle w:val="CdigoHTML"/>
          <w:color w:val="313131"/>
          <w:sz w:val="24"/>
          <w:szCs w:val="24"/>
          <w:lang w:val="en-US"/>
        </w:rPr>
        <w:t>work_tip.find</w:t>
      </w:r>
      <w:proofErr w:type="spellEnd"/>
      <w:r w:rsidRPr="002A5D2F">
        <w:rPr>
          <w:rStyle w:val="CdigoHTML"/>
          <w:color w:val="313131"/>
          <w:sz w:val="24"/>
          <w:szCs w:val="24"/>
          <w:lang w:val="en-US"/>
        </w:rPr>
        <w:t>("o", location + 1)</w:t>
      </w:r>
    </w:p>
    <w:p w14:paraId="3C43B6A7" w14:textId="77777777" w:rsidR="002A5D2F" w:rsidRPr="002A5D2F" w:rsidRDefault="002A5D2F" w:rsidP="002A5D2F">
      <w:pPr>
        <w:pStyle w:val="HTMLconformatoprevio"/>
        <w:shd w:val="clear" w:color="auto" w:fill="FFFFFF"/>
        <w:spacing w:before="240" w:after="240" w:line="336" w:lineRule="atLeast"/>
        <w:jc w:val="both"/>
        <w:rPr>
          <w:rStyle w:val="CdigoHTML"/>
          <w:color w:val="313131"/>
          <w:sz w:val="24"/>
          <w:szCs w:val="24"/>
          <w:lang w:val="en-US"/>
        </w:rPr>
      </w:pPr>
      <w:r w:rsidRPr="002A5D2F">
        <w:rPr>
          <w:rStyle w:val="CdigoHTML"/>
          <w:color w:val="313131"/>
          <w:sz w:val="24"/>
          <w:szCs w:val="24"/>
          <w:lang w:val="en-US"/>
        </w:rPr>
        <w:t>print("no more o's")</w:t>
      </w:r>
    </w:p>
    <w:p w14:paraId="0CC2ED5A" w14:textId="77777777" w:rsidR="002A5D2F" w:rsidRPr="002A5D2F" w:rsidRDefault="002A5D2F" w:rsidP="002A5D2F">
      <w:pPr>
        <w:pStyle w:val="Ttulo2"/>
        <w:shd w:val="clear" w:color="auto" w:fill="FFFFFF"/>
        <w:spacing w:before="0" w:beforeAutospacing="0" w:after="225" w:afterAutospacing="0" w:line="288" w:lineRule="atLeast"/>
        <w:jc w:val="both"/>
        <w:rPr>
          <w:rFonts w:ascii="Helvetica" w:hAnsi="Helvetica" w:cs="Helvetica"/>
          <w:b w:val="0"/>
          <w:bCs w:val="0"/>
          <w:color w:val="646464"/>
          <w:spacing w:val="15"/>
          <w:sz w:val="24"/>
          <w:szCs w:val="24"/>
          <w:lang w:val="en-US"/>
        </w:rPr>
      </w:pPr>
      <w:r w:rsidRPr="002A5D2F">
        <w:rPr>
          <w:rFonts w:ascii="Helvetica" w:hAnsi="Helvetica" w:cs="Helvetica"/>
          <w:b w:val="0"/>
          <w:bCs w:val="0"/>
          <w:color w:val="646464"/>
          <w:spacing w:val="15"/>
          <w:sz w:val="24"/>
          <w:szCs w:val="24"/>
          <w:lang w:val="en-US"/>
        </w:rPr>
        <w:t>Task 1</w:t>
      </w:r>
    </w:p>
    <w:p w14:paraId="2D185084" w14:textId="77777777" w:rsidR="002A5D2F" w:rsidRPr="002A5D2F" w:rsidRDefault="002A5D2F" w:rsidP="002A5D2F">
      <w:pPr>
        <w:pStyle w:val="Ttulo2"/>
        <w:shd w:val="clear" w:color="auto" w:fill="FFFFFF"/>
        <w:spacing w:before="0" w:beforeAutospacing="0" w:after="225" w:afterAutospacing="0" w:line="288" w:lineRule="atLeast"/>
        <w:jc w:val="both"/>
        <w:rPr>
          <w:rFonts w:ascii="Helvetica" w:hAnsi="Helvetica" w:cs="Helvetica"/>
          <w:b w:val="0"/>
          <w:bCs w:val="0"/>
          <w:color w:val="646464"/>
          <w:spacing w:val="15"/>
          <w:sz w:val="24"/>
          <w:szCs w:val="24"/>
          <w:lang w:val="en-US"/>
        </w:rPr>
      </w:pPr>
      <w:proofErr w:type="spellStart"/>
      <w:r w:rsidRPr="002A5D2F">
        <w:rPr>
          <w:rStyle w:val="CdigoHTML"/>
          <w:b w:val="0"/>
          <w:bCs w:val="0"/>
          <w:color w:val="313131"/>
          <w:spacing w:val="15"/>
          <w:sz w:val="24"/>
          <w:szCs w:val="24"/>
          <w:lang w:val="en-US"/>
        </w:rPr>
        <w:t>len</w:t>
      </w:r>
      <w:proofErr w:type="spellEnd"/>
      <w:r w:rsidRPr="002A5D2F">
        <w:rPr>
          <w:rStyle w:val="CdigoHTML"/>
          <w:b w:val="0"/>
          <w:bCs w:val="0"/>
          <w:color w:val="313131"/>
          <w:spacing w:val="15"/>
          <w:sz w:val="24"/>
          <w:szCs w:val="24"/>
          <w:lang w:val="en-US"/>
        </w:rPr>
        <w:t>()</w:t>
      </w:r>
    </w:p>
    <w:p w14:paraId="18D5A1FC" w14:textId="77777777" w:rsidR="002A5D2F" w:rsidRPr="002A5D2F" w:rsidRDefault="002A5D2F" w:rsidP="002A5D2F">
      <w:pPr>
        <w:pStyle w:val="HTMLconformatoprevio"/>
        <w:shd w:val="clear" w:color="auto" w:fill="FFFFFF"/>
        <w:spacing w:before="240" w:after="240" w:line="336" w:lineRule="atLeast"/>
        <w:jc w:val="both"/>
        <w:rPr>
          <w:rStyle w:val="CdigoHTML"/>
          <w:color w:val="313131"/>
          <w:sz w:val="24"/>
          <w:szCs w:val="24"/>
          <w:lang w:val="en-US"/>
        </w:rPr>
      </w:pPr>
      <w:r w:rsidRPr="002A5D2F">
        <w:rPr>
          <w:rStyle w:val="CdigoHTML"/>
          <w:color w:val="313131"/>
          <w:sz w:val="24"/>
          <w:szCs w:val="24"/>
          <w:lang w:val="en-US"/>
        </w:rPr>
        <w:t xml:space="preserve"># [ ] use </w:t>
      </w:r>
      <w:proofErr w:type="spellStart"/>
      <w:r w:rsidRPr="002A5D2F">
        <w:rPr>
          <w:rStyle w:val="CdigoHTML"/>
          <w:color w:val="313131"/>
          <w:sz w:val="24"/>
          <w:szCs w:val="24"/>
          <w:lang w:val="en-US"/>
        </w:rPr>
        <w:t>len</w:t>
      </w:r>
      <w:proofErr w:type="spellEnd"/>
      <w:r w:rsidRPr="002A5D2F">
        <w:rPr>
          <w:rStyle w:val="CdigoHTML"/>
          <w:color w:val="313131"/>
          <w:sz w:val="24"/>
          <w:szCs w:val="24"/>
          <w:lang w:val="en-US"/>
        </w:rPr>
        <w:t xml:space="preserve">() to find the midpoint of the string </w:t>
      </w:r>
    </w:p>
    <w:p w14:paraId="56B405B4" w14:textId="77777777" w:rsidR="002A5D2F" w:rsidRPr="002A5D2F" w:rsidRDefault="002A5D2F" w:rsidP="002A5D2F">
      <w:pPr>
        <w:pStyle w:val="HTMLconformatoprevio"/>
        <w:shd w:val="clear" w:color="auto" w:fill="FFFFFF"/>
        <w:spacing w:before="240" w:after="240" w:line="336" w:lineRule="atLeast"/>
        <w:jc w:val="both"/>
        <w:rPr>
          <w:rStyle w:val="CdigoHTML"/>
          <w:color w:val="313131"/>
          <w:sz w:val="24"/>
          <w:szCs w:val="24"/>
          <w:lang w:val="en-US"/>
        </w:rPr>
      </w:pPr>
      <w:r w:rsidRPr="002A5D2F">
        <w:rPr>
          <w:rStyle w:val="CdigoHTML"/>
          <w:color w:val="313131"/>
          <w:sz w:val="24"/>
          <w:szCs w:val="24"/>
          <w:lang w:val="en-US"/>
        </w:rPr>
        <w:t># [ ] print the halves on separate lines</w:t>
      </w:r>
    </w:p>
    <w:p w14:paraId="534BBD54" w14:textId="77777777" w:rsidR="002A5D2F" w:rsidRPr="002A5D2F" w:rsidRDefault="002A5D2F" w:rsidP="002A5D2F">
      <w:pPr>
        <w:pStyle w:val="HTMLconformatoprevio"/>
        <w:shd w:val="clear" w:color="auto" w:fill="FFFFFF"/>
        <w:spacing w:before="240" w:after="240" w:line="336" w:lineRule="atLeast"/>
        <w:jc w:val="both"/>
        <w:rPr>
          <w:rStyle w:val="CdigoHTML"/>
          <w:color w:val="313131"/>
          <w:sz w:val="24"/>
          <w:szCs w:val="24"/>
          <w:lang w:val="en-US"/>
        </w:rPr>
      </w:pPr>
      <w:proofErr w:type="spellStart"/>
      <w:r w:rsidRPr="002A5D2F">
        <w:rPr>
          <w:rStyle w:val="CdigoHTML"/>
          <w:color w:val="313131"/>
          <w:sz w:val="24"/>
          <w:szCs w:val="24"/>
          <w:lang w:val="en-US"/>
        </w:rPr>
        <w:t>random_tip</w:t>
      </w:r>
      <w:proofErr w:type="spellEnd"/>
      <w:r w:rsidRPr="002A5D2F">
        <w:rPr>
          <w:rStyle w:val="CdigoHTML"/>
          <w:color w:val="313131"/>
          <w:sz w:val="24"/>
          <w:szCs w:val="24"/>
          <w:lang w:val="en-US"/>
        </w:rPr>
        <w:t xml:space="preserve"> = "wear a hat when it rains"</w:t>
      </w:r>
    </w:p>
    <w:p w14:paraId="1BAB31C9" w14:textId="77777777" w:rsidR="002A5D2F" w:rsidRPr="002A5D2F" w:rsidRDefault="002A5D2F" w:rsidP="002A5D2F">
      <w:pPr>
        <w:pStyle w:val="HTMLconformatoprevio"/>
        <w:shd w:val="clear" w:color="auto" w:fill="FFFFFF"/>
        <w:spacing w:before="240" w:after="240" w:line="336" w:lineRule="atLeast"/>
        <w:jc w:val="both"/>
        <w:rPr>
          <w:rStyle w:val="CdigoHTML"/>
          <w:color w:val="313131"/>
          <w:sz w:val="24"/>
          <w:szCs w:val="24"/>
          <w:lang w:val="en-US"/>
        </w:rPr>
      </w:pPr>
    </w:p>
    <w:p w14:paraId="11A19F93" w14:textId="77777777" w:rsidR="002A5D2F" w:rsidRPr="002A5D2F" w:rsidRDefault="002A5D2F" w:rsidP="002A5D2F">
      <w:pPr>
        <w:pStyle w:val="HTMLconformatoprevio"/>
        <w:shd w:val="clear" w:color="auto" w:fill="FFFFFF"/>
        <w:spacing w:before="240" w:after="240" w:line="336" w:lineRule="atLeast"/>
        <w:jc w:val="both"/>
        <w:rPr>
          <w:rStyle w:val="CdigoHTML"/>
          <w:color w:val="313131"/>
          <w:sz w:val="24"/>
          <w:szCs w:val="24"/>
          <w:lang w:val="en-US"/>
        </w:rPr>
      </w:pPr>
    </w:p>
    <w:p w14:paraId="00737CAF" w14:textId="77777777" w:rsidR="002A5D2F" w:rsidRPr="002A5D2F" w:rsidRDefault="002A5D2F" w:rsidP="002A5D2F">
      <w:pPr>
        <w:pStyle w:val="HTMLconformatoprevio"/>
        <w:shd w:val="clear" w:color="auto" w:fill="FFFFFF"/>
        <w:spacing w:before="240" w:after="240" w:line="336" w:lineRule="atLeast"/>
        <w:jc w:val="both"/>
        <w:rPr>
          <w:rStyle w:val="CdigoHTML"/>
          <w:color w:val="313131"/>
          <w:sz w:val="24"/>
          <w:szCs w:val="24"/>
          <w:lang w:val="en-US"/>
        </w:rPr>
      </w:pPr>
    </w:p>
    <w:p w14:paraId="6982F47A" w14:textId="77777777" w:rsidR="002A5D2F" w:rsidRPr="002A5D2F" w:rsidRDefault="002A5D2F" w:rsidP="002A5D2F">
      <w:pPr>
        <w:pStyle w:val="Ttulo2"/>
        <w:shd w:val="clear" w:color="auto" w:fill="FFFFFF"/>
        <w:spacing w:before="0" w:beforeAutospacing="0" w:after="225" w:afterAutospacing="0" w:line="288" w:lineRule="atLeast"/>
        <w:jc w:val="both"/>
        <w:rPr>
          <w:rFonts w:ascii="Helvetica" w:hAnsi="Helvetica" w:cs="Helvetica"/>
          <w:b w:val="0"/>
          <w:bCs w:val="0"/>
          <w:color w:val="646464"/>
          <w:spacing w:val="15"/>
          <w:sz w:val="24"/>
          <w:szCs w:val="24"/>
          <w:lang w:val="en-US"/>
        </w:rPr>
      </w:pPr>
      <w:r w:rsidRPr="002A5D2F">
        <w:rPr>
          <w:rFonts w:ascii="Helvetica" w:hAnsi="Helvetica" w:cs="Helvetica"/>
          <w:b w:val="0"/>
          <w:bCs w:val="0"/>
          <w:color w:val="646464"/>
          <w:spacing w:val="15"/>
          <w:sz w:val="24"/>
          <w:szCs w:val="24"/>
          <w:lang w:val="en-US"/>
        </w:rPr>
        <w:t>Task 2</w:t>
      </w:r>
    </w:p>
    <w:p w14:paraId="5FE9E148" w14:textId="77777777" w:rsidR="002A5D2F" w:rsidRPr="002A5D2F" w:rsidRDefault="002A5D2F" w:rsidP="002A5D2F">
      <w:pPr>
        <w:pStyle w:val="Ttulo2"/>
        <w:shd w:val="clear" w:color="auto" w:fill="FFFFFF"/>
        <w:spacing w:before="0" w:beforeAutospacing="0" w:after="225" w:afterAutospacing="0" w:line="288" w:lineRule="atLeast"/>
        <w:jc w:val="both"/>
        <w:rPr>
          <w:rFonts w:ascii="Helvetica" w:hAnsi="Helvetica" w:cs="Helvetica"/>
          <w:b w:val="0"/>
          <w:bCs w:val="0"/>
          <w:color w:val="646464"/>
          <w:spacing w:val="15"/>
          <w:sz w:val="24"/>
          <w:szCs w:val="24"/>
          <w:lang w:val="en-US"/>
        </w:rPr>
      </w:pPr>
      <w:r w:rsidRPr="002A5D2F">
        <w:rPr>
          <w:rStyle w:val="CdigoHTML"/>
          <w:b w:val="0"/>
          <w:bCs w:val="0"/>
          <w:color w:val="313131"/>
          <w:spacing w:val="15"/>
          <w:sz w:val="24"/>
          <w:szCs w:val="24"/>
          <w:lang w:val="en-US"/>
        </w:rPr>
        <w:t>.count()</w:t>
      </w:r>
    </w:p>
    <w:p w14:paraId="2A748137" w14:textId="77777777" w:rsidR="002A5D2F" w:rsidRPr="002A5D2F" w:rsidRDefault="002A5D2F" w:rsidP="002A5D2F">
      <w:pPr>
        <w:pStyle w:val="HTMLconformatoprevio"/>
        <w:shd w:val="clear" w:color="auto" w:fill="FFFFFF"/>
        <w:spacing w:before="240" w:after="240" w:line="336" w:lineRule="atLeast"/>
        <w:jc w:val="both"/>
        <w:rPr>
          <w:rStyle w:val="CdigoHTML"/>
          <w:color w:val="313131"/>
          <w:sz w:val="24"/>
          <w:szCs w:val="24"/>
          <w:lang w:val="en-US"/>
        </w:rPr>
      </w:pPr>
      <w:r w:rsidRPr="002A5D2F">
        <w:rPr>
          <w:rStyle w:val="CdigoHTML"/>
          <w:color w:val="313131"/>
          <w:sz w:val="24"/>
          <w:szCs w:val="24"/>
          <w:lang w:val="en-US"/>
        </w:rPr>
        <w:t xml:space="preserve"># for letters: "e" and "a" in </w:t>
      </w:r>
      <w:proofErr w:type="spellStart"/>
      <w:r w:rsidRPr="002A5D2F">
        <w:rPr>
          <w:rStyle w:val="CdigoHTML"/>
          <w:color w:val="313131"/>
          <w:sz w:val="24"/>
          <w:szCs w:val="24"/>
          <w:lang w:val="en-US"/>
        </w:rPr>
        <w:t>random_tip</w:t>
      </w:r>
      <w:proofErr w:type="spellEnd"/>
    </w:p>
    <w:p w14:paraId="528DF0B3" w14:textId="77777777" w:rsidR="002A5D2F" w:rsidRPr="002A5D2F" w:rsidRDefault="002A5D2F" w:rsidP="002A5D2F">
      <w:pPr>
        <w:pStyle w:val="HTMLconformatoprevio"/>
        <w:shd w:val="clear" w:color="auto" w:fill="FFFFFF"/>
        <w:spacing w:before="240" w:after="240" w:line="336" w:lineRule="atLeast"/>
        <w:jc w:val="both"/>
        <w:rPr>
          <w:rStyle w:val="CdigoHTML"/>
          <w:color w:val="313131"/>
          <w:sz w:val="24"/>
          <w:szCs w:val="24"/>
          <w:lang w:val="en-US"/>
        </w:rPr>
      </w:pPr>
      <w:r w:rsidRPr="002A5D2F">
        <w:rPr>
          <w:rStyle w:val="CdigoHTML"/>
          <w:color w:val="313131"/>
          <w:sz w:val="24"/>
          <w:szCs w:val="24"/>
          <w:lang w:val="en-US"/>
        </w:rPr>
        <w:t xml:space="preserve"># [ ] print letter counts </w:t>
      </w:r>
    </w:p>
    <w:p w14:paraId="2A57D513" w14:textId="77777777" w:rsidR="002A5D2F" w:rsidRPr="002A5D2F" w:rsidRDefault="002A5D2F" w:rsidP="002A5D2F">
      <w:pPr>
        <w:pStyle w:val="HTMLconformatoprevio"/>
        <w:shd w:val="clear" w:color="auto" w:fill="FFFFFF"/>
        <w:spacing w:before="240" w:after="240" w:line="336" w:lineRule="atLeast"/>
        <w:jc w:val="both"/>
        <w:rPr>
          <w:rStyle w:val="CdigoHTML"/>
          <w:color w:val="313131"/>
          <w:sz w:val="24"/>
          <w:szCs w:val="24"/>
          <w:lang w:val="en-US"/>
        </w:rPr>
      </w:pPr>
      <w:r w:rsidRPr="002A5D2F">
        <w:rPr>
          <w:rStyle w:val="CdigoHTML"/>
          <w:color w:val="313131"/>
          <w:sz w:val="24"/>
          <w:szCs w:val="24"/>
          <w:lang w:val="en-US"/>
        </w:rPr>
        <w:t># [ ] BONUS: print which letter is most frequent</w:t>
      </w:r>
    </w:p>
    <w:p w14:paraId="06960FC6" w14:textId="77777777" w:rsidR="002A5D2F" w:rsidRPr="002A5D2F" w:rsidRDefault="002A5D2F" w:rsidP="002A5D2F">
      <w:pPr>
        <w:pStyle w:val="HTMLconformatoprevio"/>
        <w:shd w:val="clear" w:color="auto" w:fill="FFFFFF"/>
        <w:spacing w:before="240" w:after="240" w:line="336" w:lineRule="atLeast"/>
        <w:jc w:val="both"/>
        <w:rPr>
          <w:rStyle w:val="CdigoHTML"/>
          <w:color w:val="313131"/>
          <w:sz w:val="24"/>
          <w:szCs w:val="24"/>
          <w:lang w:val="en-US"/>
        </w:rPr>
      </w:pPr>
      <w:proofErr w:type="spellStart"/>
      <w:r w:rsidRPr="002A5D2F">
        <w:rPr>
          <w:rStyle w:val="CdigoHTML"/>
          <w:color w:val="313131"/>
          <w:sz w:val="24"/>
          <w:szCs w:val="24"/>
          <w:lang w:val="en-US"/>
        </w:rPr>
        <w:t>random_tip</w:t>
      </w:r>
      <w:proofErr w:type="spellEnd"/>
      <w:r w:rsidRPr="002A5D2F">
        <w:rPr>
          <w:rStyle w:val="CdigoHTML"/>
          <w:color w:val="313131"/>
          <w:sz w:val="24"/>
          <w:szCs w:val="24"/>
          <w:lang w:val="en-US"/>
        </w:rPr>
        <w:t xml:space="preserve"> = "wear a hat when it rains"</w:t>
      </w:r>
    </w:p>
    <w:p w14:paraId="45E7D88D" w14:textId="77777777" w:rsidR="002A5D2F" w:rsidRPr="002A5D2F" w:rsidRDefault="002A5D2F" w:rsidP="002A5D2F">
      <w:pPr>
        <w:pStyle w:val="HTMLconformatoprevio"/>
        <w:shd w:val="clear" w:color="auto" w:fill="FFFFFF"/>
        <w:spacing w:before="240" w:after="240" w:line="336" w:lineRule="atLeast"/>
        <w:jc w:val="both"/>
        <w:rPr>
          <w:rStyle w:val="CdigoHTML"/>
          <w:color w:val="313131"/>
          <w:sz w:val="24"/>
          <w:szCs w:val="24"/>
          <w:lang w:val="en-US"/>
        </w:rPr>
      </w:pPr>
    </w:p>
    <w:p w14:paraId="6A6B66D9" w14:textId="77777777" w:rsidR="002A5D2F" w:rsidRPr="002A5D2F" w:rsidRDefault="002A5D2F" w:rsidP="002A5D2F">
      <w:pPr>
        <w:pStyle w:val="HTMLconformatoprevio"/>
        <w:shd w:val="clear" w:color="auto" w:fill="FFFFFF"/>
        <w:spacing w:before="240" w:after="240" w:line="336" w:lineRule="atLeast"/>
        <w:jc w:val="both"/>
        <w:rPr>
          <w:rStyle w:val="CdigoHTML"/>
          <w:color w:val="313131"/>
          <w:sz w:val="24"/>
          <w:szCs w:val="24"/>
          <w:lang w:val="en-US"/>
        </w:rPr>
      </w:pPr>
    </w:p>
    <w:p w14:paraId="35557391" w14:textId="77777777" w:rsidR="002A5D2F" w:rsidRPr="002A5D2F" w:rsidRDefault="002A5D2F" w:rsidP="002A5D2F">
      <w:pPr>
        <w:pStyle w:val="HTMLconformatoprevio"/>
        <w:shd w:val="clear" w:color="auto" w:fill="FFFFFF"/>
        <w:spacing w:before="240" w:after="240" w:line="336" w:lineRule="atLeast"/>
        <w:jc w:val="both"/>
        <w:rPr>
          <w:rStyle w:val="CdigoHTML"/>
          <w:color w:val="313131"/>
          <w:sz w:val="24"/>
          <w:szCs w:val="24"/>
          <w:lang w:val="en-US"/>
        </w:rPr>
      </w:pPr>
    </w:p>
    <w:p w14:paraId="2A3F4843" w14:textId="77777777" w:rsidR="002A5D2F" w:rsidRPr="002A5D2F" w:rsidRDefault="002A5D2F" w:rsidP="002A5D2F">
      <w:pPr>
        <w:pStyle w:val="Ttulo2"/>
        <w:shd w:val="clear" w:color="auto" w:fill="FFFFFF"/>
        <w:spacing w:before="0" w:beforeAutospacing="0" w:after="225" w:afterAutospacing="0" w:line="288" w:lineRule="atLeast"/>
        <w:jc w:val="both"/>
        <w:rPr>
          <w:rFonts w:ascii="Helvetica" w:hAnsi="Helvetica" w:cs="Helvetica"/>
          <w:b w:val="0"/>
          <w:bCs w:val="0"/>
          <w:color w:val="646464"/>
          <w:spacing w:val="15"/>
          <w:sz w:val="24"/>
          <w:szCs w:val="24"/>
          <w:lang w:val="en-US"/>
        </w:rPr>
      </w:pPr>
      <w:r w:rsidRPr="002A5D2F">
        <w:rPr>
          <w:rFonts w:ascii="Helvetica" w:hAnsi="Helvetica" w:cs="Helvetica"/>
          <w:b w:val="0"/>
          <w:bCs w:val="0"/>
          <w:color w:val="646464"/>
          <w:spacing w:val="15"/>
          <w:sz w:val="24"/>
          <w:szCs w:val="24"/>
          <w:lang w:val="en-US"/>
        </w:rPr>
        <w:t>Task 3</w:t>
      </w:r>
    </w:p>
    <w:p w14:paraId="58C3E9DC" w14:textId="77777777" w:rsidR="002A5D2F" w:rsidRPr="002A5D2F" w:rsidRDefault="002A5D2F" w:rsidP="002A5D2F">
      <w:pPr>
        <w:pStyle w:val="Ttulo3"/>
        <w:shd w:val="clear" w:color="auto" w:fill="FFFFFF"/>
        <w:spacing w:before="0" w:after="150" w:line="336" w:lineRule="atLeast"/>
        <w:jc w:val="both"/>
        <w:rPr>
          <w:rFonts w:ascii="Helvetica" w:hAnsi="Helvetica" w:cs="Helvetica"/>
          <w:b/>
          <w:bCs/>
          <w:color w:val="313131"/>
          <w:lang w:val="en-US"/>
        </w:rPr>
      </w:pPr>
      <w:r w:rsidRPr="002A5D2F">
        <w:rPr>
          <w:rStyle w:val="CdigoHTML"/>
          <w:rFonts w:eastAsiaTheme="majorEastAsia"/>
          <w:color w:val="313131"/>
          <w:sz w:val="24"/>
          <w:szCs w:val="24"/>
          <w:lang w:val="en-US"/>
        </w:rPr>
        <w:t>.find()</w:t>
      </w:r>
    </w:p>
    <w:p w14:paraId="6EEF8D9D" w14:textId="77777777" w:rsidR="002A5D2F" w:rsidRPr="002A5D2F" w:rsidRDefault="002A5D2F" w:rsidP="002A5D2F">
      <w:pPr>
        <w:pStyle w:val="HTMLconformatoprevio"/>
        <w:shd w:val="clear" w:color="auto" w:fill="FFFFFF"/>
        <w:spacing w:before="240" w:after="240" w:line="336" w:lineRule="atLeast"/>
        <w:jc w:val="both"/>
        <w:rPr>
          <w:rStyle w:val="CdigoHTML"/>
          <w:color w:val="313131"/>
          <w:sz w:val="24"/>
          <w:szCs w:val="24"/>
          <w:lang w:val="en-US"/>
        </w:rPr>
      </w:pPr>
      <w:r w:rsidRPr="002A5D2F">
        <w:rPr>
          <w:rStyle w:val="CdigoHTML"/>
          <w:color w:val="313131"/>
          <w:sz w:val="24"/>
          <w:szCs w:val="24"/>
          <w:lang w:val="en-US"/>
        </w:rPr>
        <w:t xml:space="preserve"># [ ] print </w:t>
      </w:r>
      <w:proofErr w:type="spellStart"/>
      <w:r w:rsidRPr="002A5D2F">
        <w:rPr>
          <w:rStyle w:val="CdigoHTML"/>
          <w:color w:val="313131"/>
          <w:sz w:val="24"/>
          <w:szCs w:val="24"/>
          <w:lang w:val="en-US"/>
        </w:rPr>
        <w:t>long_word</w:t>
      </w:r>
      <w:proofErr w:type="spellEnd"/>
      <w:r w:rsidRPr="002A5D2F">
        <w:rPr>
          <w:rStyle w:val="CdigoHTML"/>
          <w:color w:val="313131"/>
          <w:sz w:val="24"/>
          <w:szCs w:val="24"/>
          <w:lang w:val="en-US"/>
        </w:rPr>
        <w:t xml:space="preserve"> from the location of the first and second "t"</w:t>
      </w:r>
    </w:p>
    <w:p w14:paraId="7718A110" w14:textId="77777777" w:rsidR="002A5D2F" w:rsidRPr="002A5D2F" w:rsidRDefault="002A5D2F" w:rsidP="002A5D2F">
      <w:pPr>
        <w:pStyle w:val="HTMLconformatoprevio"/>
        <w:shd w:val="clear" w:color="auto" w:fill="FFFFFF"/>
        <w:spacing w:before="240" w:after="240" w:line="336" w:lineRule="atLeast"/>
        <w:jc w:val="both"/>
        <w:rPr>
          <w:rStyle w:val="CdigoHTML"/>
          <w:color w:val="313131"/>
          <w:sz w:val="24"/>
          <w:szCs w:val="24"/>
          <w:lang w:val="en-US"/>
        </w:rPr>
      </w:pPr>
      <w:proofErr w:type="spellStart"/>
      <w:r w:rsidRPr="002A5D2F">
        <w:rPr>
          <w:rStyle w:val="CdigoHTML"/>
          <w:color w:val="313131"/>
          <w:sz w:val="24"/>
          <w:szCs w:val="24"/>
          <w:lang w:val="en-US"/>
        </w:rPr>
        <w:t>long_word</w:t>
      </w:r>
      <w:proofErr w:type="spellEnd"/>
      <w:r w:rsidRPr="002A5D2F">
        <w:rPr>
          <w:rStyle w:val="CdigoHTML"/>
          <w:color w:val="313131"/>
          <w:sz w:val="24"/>
          <w:szCs w:val="24"/>
          <w:lang w:val="en-US"/>
        </w:rPr>
        <w:t xml:space="preserve"> = "juxtaposition"</w:t>
      </w:r>
    </w:p>
    <w:p w14:paraId="06E7EBB6" w14:textId="77777777" w:rsidR="002A5D2F" w:rsidRPr="002A5D2F" w:rsidRDefault="002A5D2F" w:rsidP="002A5D2F">
      <w:pPr>
        <w:pStyle w:val="HTMLconformatoprevio"/>
        <w:shd w:val="clear" w:color="auto" w:fill="FFFFFF"/>
        <w:spacing w:before="240" w:after="240" w:line="336" w:lineRule="atLeast"/>
        <w:jc w:val="both"/>
        <w:rPr>
          <w:rStyle w:val="CdigoHTML"/>
          <w:color w:val="313131"/>
          <w:sz w:val="24"/>
          <w:szCs w:val="24"/>
          <w:lang w:val="en-US"/>
        </w:rPr>
      </w:pPr>
    </w:p>
    <w:p w14:paraId="0A4A5334" w14:textId="77777777" w:rsidR="002A5D2F" w:rsidRPr="002A5D2F" w:rsidRDefault="002A5D2F" w:rsidP="002A5D2F">
      <w:pPr>
        <w:pStyle w:val="HTMLconformatoprevio"/>
        <w:shd w:val="clear" w:color="auto" w:fill="FFFFFF"/>
        <w:spacing w:before="240" w:after="240" w:line="336" w:lineRule="atLeast"/>
        <w:jc w:val="both"/>
        <w:rPr>
          <w:rStyle w:val="CdigoHTML"/>
          <w:color w:val="313131"/>
          <w:sz w:val="24"/>
          <w:szCs w:val="24"/>
          <w:lang w:val="en-US"/>
        </w:rPr>
      </w:pPr>
    </w:p>
    <w:p w14:paraId="60669A33" w14:textId="77777777" w:rsidR="002A5D2F" w:rsidRPr="002A5D2F" w:rsidRDefault="002A5D2F" w:rsidP="002A5D2F">
      <w:pPr>
        <w:pStyle w:val="Ttulo2"/>
        <w:shd w:val="clear" w:color="auto" w:fill="FFFFFF"/>
        <w:spacing w:before="0" w:beforeAutospacing="0" w:after="225" w:afterAutospacing="0" w:line="288" w:lineRule="atLeast"/>
        <w:jc w:val="both"/>
        <w:rPr>
          <w:rFonts w:ascii="Helvetica" w:hAnsi="Helvetica" w:cs="Helvetica"/>
          <w:b w:val="0"/>
          <w:bCs w:val="0"/>
          <w:color w:val="646464"/>
          <w:spacing w:val="15"/>
          <w:sz w:val="24"/>
          <w:szCs w:val="24"/>
          <w:lang w:val="en-US"/>
        </w:rPr>
      </w:pPr>
      <w:r w:rsidRPr="002A5D2F">
        <w:rPr>
          <w:rFonts w:ascii="Helvetica" w:hAnsi="Helvetica" w:cs="Helvetica"/>
          <w:b w:val="0"/>
          <w:bCs w:val="0"/>
          <w:color w:val="646464"/>
          <w:spacing w:val="15"/>
          <w:sz w:val="24"/>
          <w:szCs w:val="24"/>
          <w:lang w:val="en-US"/>
        </w:rPr>
        <w:t>Task 4</w:t>
      </w:r>
    </w:p>
    <w:p w14:paraId="5B368C17" w14:textId="77777777" w:rsidR="002A5D2F" w:rsidRPr="002A5D2F" w:rsidRDefault="002A5D2F" w:rsidP="002A5D2F">
      <w:pPr>
        <w:pStyle w:val="Ttulo2"/>
        <w:shd w:val="clear" w:color="auto" w:fill="FFFFFF"/>
        <w:spacing w:before="0" w:beforeAutospacing="0" w:after="225" w:afterAutospacing="0" w:line="288" w:lineRule="atLeast"/>
        <w:jc w:val="both"/>
        <w:rPr>
          <w:rFonts w:ascii="Helvetica" w:hAnsi="Helvetica" w:cs="Helvetica"/>
          <w:b w:val="0"/>
          <w:bCs w:val="0"/>
          <w:color w:val="646464"/>
          <w:spacing w:val="15"/>
          <w:sz w:val="24"/>
          <w:szCs w:val="24"/>
          <w:lang w:val="en-US"/>
        </w:rPr>
      </w:pPr>
      <w:r w:rsidRPr="002A5D2F">
        <w:rPr>
          <w:rFonts w:ascii="Helvetica" w:hAnsi="Helvetica" w:cs="Helvetica"/>
          <w:b w:val="0"/>
          <w:bCs w:val="0"/>
          <w:color w:val="646464"/>
          <w:spacing w:val="15"/>
          <w:sz w:val="24"/>
          <w:szCs w:val="24"/>
          <w:lang w:val="en-US"/>
        </w:rPr>
        <w:t>Program: print each word in a quote</w:t>
      </w:r>
    </w:p>
    <w:p w14:paraId="56A927F8" w14:textId="77777777" w:rsidR="002A5D2F" w:rsidRPr="002A5D2F" w:rsidRDefault="002A5D2F" w:rsidP="002A5D2F">
      <w:pPr>
        <w:pStyle w:val="HTMLconformatoprevio"/>
        <w:shd w:val="clear" w:color="auto" w:fill="FFFFFF"/>
        <w:spacing w:before="240" w:after="240" w:line="336" w:lineRule="atLeast"/>
        <w:jc w:val="both"/>
        <w:rPr>
          <w:rStyle w:val="CdigoHTML"/>
          <w:color w:val="313131"/>
          <w:sz w:val="24"/>
          <w:szCs w:val="24"/>
          <w:lang w:val="en-US"/>
        </w:rPr>
      </w:pPr>
      <w:r w:rsidRPr="002A5D2F">
        <w:rPr>
          <w:rStyle w:val="CdigoHTML"/>
          <w:color w:val="313131"/>
          <w:sz w:val="24"/>
          <w:szCs w:val="24"/>
          <w:lang w:val="en-US"/>
        </w:rPr>
        <w:t>start = 0</w:t>
      </w:r>
    </w:p>
    <w:p w14:paraId="326F383A" w14:textId="77777777" w:rsidR="002A5D2F" w:rsidRPr="002A5D2F" w:rsidRDefault="002A5D2F" w:rsidP="002A5D2F">
      <w:pPr>
        <w:pStyle w:val="HTMLconformatoprevio"/>
        <w:shd w:val="clear" w:color="auto" w:fill="FFFFFF"/>
        <w:spacing w:before="240" w:after="240" w:line="336" w:lineRule="atLeast"/>
        <w:jc w:val="both"/>
        <w:rPr>
          <w:rStyle w:val="CdigoHTML"/>
          <w:color w:val="313131"/>
          <w:sz w:val="24"/>
          <w:szCs w:val="24"/>
          <w:lang w:val="en-US"/>
        </w:rPr>
      </w:pPr>
      <w:proofErr w:type="spellStart"/>
      <w:r w:rsidRPr="002A5D2F">
        <w:rPr>
          <w:rStyle w:val="CdigoHTML"/>
          <w:color w:val="313131"/>
          <w:sz w:val="24"/>
          <w:szCs w:val="24"/>
          <w:lang w:val="en-US"/>
        </w:rPr>
        <w:t>space_index</w:t>
      </w:r>
      <w:proofErr w:type="spellEnd"/>
      <w:r w:rsidRPr="002A5D2F">
        <w:rPr>
          <w:rStyle w:val="CdigoHTML"/>
          <w:color w:val="313131"/>
          <w:sz w:val="24"/>
          <w:szCs w:val="24"/>
          <w:lang w:val="en-US"/>
        </w:rPr>
        <w:t xml:space="preserve"> = </w:t>
      </w:r>
      <w:proofErr w:type="spellStart"/>
      <w:r w:rsidRPr="002A5D2F">
        <w:rPr>
          <w:rStyle w:val="CdigoHTML"/>
          <w:color w:val="313131"/>
          <w:sz w:val="24"/>
          <w:szCs w:val="24"/>
          <w:lang w:val="en-US"/>
        </w:rPr>
        <w:t>quote.find</w:t>
      </w:r>
      <w:proofErr w:type="spellEnd"/>
      <w:r w:rsidRPr="002A5D2F">
        <w:rPr>
          <w:rStyle w:val="CdigoHTML"/>
          <w:color w:val="313131"/>
          <w:sz w:val="24"/>
          <w:szCs w:val="24"/>
          <w:lang w:val="en-US"/>
        </w:rPr>
        <w:t>(" ")</w:t>
      </w:r>
    </w:p>
    <w:p w14:paraId="6FCCC875" w14:textId="77777777" w:rsidR="002A5D2F" w:rsidRPr="002A5D2F" w:rsidRDefault="002A5D2F" w:rsidP="002A5D2F">
      <w:pPr>
        <w:pStyle w:val="HTMLconformatoprevio"/>
        <w:shd w:val="clear" w:color="auto" w:fill="FFFFFF"/>
        <w:spacing w:before="240" w:after="240" w:line="336" w:lineRule="atLeast"/>
        <w:jc w:val="both"/>
        <w:rPr>
          <w:rStyle w:val="CdigoHTML"/>
          <w:color w:val="313131"/>
          <w:sz w:val="24"/>
          <w:szCs w:val="24"/>
          <w:lang w:val="en-US"/>
        </w:rPr>
      </w:pPr>
      <w:r w:rsidRPr="002A5D2F">
        <w:rPr>
          <w:rStyle w:val="CdigoHTML"/>
          <w:color w:val="313131"/>
          <w:sz w:val="24"/>
          <w:szCs w:val="24"/>
          <w:lang w:val="en-US"/>
        </w:rPr>
        <w:t xml:space="preserve">while </w:t>
      </w:r>
      <w:proofErr w:type="spellStart"/>
      <w:r w:rsidRPr="002A5D2F">
        <w:rPr>
          <w:rStyle w:val="CdigoHTML"/>
          <w:color w:val="313131"/>
          <w:sz w:val="24"/>
          <w:szCs w:val="24"/>
          <w:lang w:val="en-US"/>
        </w:rPr>
        <w:t>space_index</w:t>
      </w:r>
      <w:proofErr w:type="spellEnd"/>
      <w:r w:rsidRPr="002A5D2F">
        <w:rPr>
          <w:rStyle w:val="CdigoHTML"/>
          <w:color w:val="313131"/>
          <w:sz w:val="24"/>
          <w:szCs w:val="24"/>
          <w:lang w:val="en-US"/>
        </w:rPr>
        <w:t xml:space="preserve"> != -1:</w:t>
      </w:r>
    </w:p>
    <w:p w14:paraId="1E3323F9" w14:textId="77777777" w:rsidR="002A5D2F" w:rsidRPr="002A5D2F" w:rsidRDefault="002A5D2F" w:rsidP="002A5D2F">
      <w:pPr>
        <w:pStyle w:val="HTMLconformatoprevio"/>
        <w:shd w:val="clear" w:color="auto" w:fill="FFFFFF"/>
        <w:spacing w:before="240" w:after="240" w:line="336" w:lineRule="atLeast"/>
        <w:jc w:val="both"/>
        <w:rPr>
          <w:rStyle w:val="CdigoHTML"/>
          <w:color w:val="313131"/>
          <w:sz w:val="24"/>
          <w:szCs w:val="24"/>
          <w:lang w:val="en-US"/>
        </w:rPr>
      </w:pPr>
      <w:r w:rsidRPr="002A5D2F">
        <w:rPr>
          <w:rStyle w:val="CdigoHTML"/>
          <w:color w:val="313131"/>
          <w:sz w:val="24"/>
          <w:szCs w:val="24"/>
          <w:lang w:val="en-US"/>
        </w:rPr>
        <w:t xml:space="preserve">    # code to print word (index slice </w:t>
      </w:r>
      <w:proofErr w:type="spellStart"/>
      <w:r w:rsidRPr="002A5D2F">
        <w:rPr>
          <w:rStyle w:val="CdigoHTML"/>
          <w:color w:val="313131"/>
          <w:sz w:val="24"/>
          <w:szCs w:val="24"/>
          <w:lang w:val="en-US"/>
        </w:rPr>
        <w:t>start:space_index</w:t>
      </w:r>
      <w:proofErr w:type="spellEnd"/>
      <w:r w:rsidRPr="002A5D2F">
        <w:rPr>
          <w:rStyle w:val="CdigoHTML"/>
          <w:color w:val="313131"/>
          <w:sz w:val="24"/>
          <w:szCs w:val="24"/>
          <w:lang w:val="en-US"/>
        </w:rPr>
        <w:t>)</w:t>
      </w:r>
    </w:p>
    <w:p w14:paraId="2AF7B77D" w14:textId="77777777" w:rsidR="002A5D2F" w:rsidRPr="002A5D2F" w:rsidRDefault="002A5D2F" w:rsidP="002A5D2F">
      <w:pPr>
        <w:pStyle w:val="NormalWeb"/>
        <w:shd w:val="clear" w:color="auto" w:fill="FFFFFF"/>
        <w:spacing w:before="0" w:beforeAutospacing="0" w:after="340" w:afterAutospacing="0"/>
        <w:jc w:val="both"/>
        <w:rPr>
          <w:rFonts w:ascii="Helvetica" w:hAnsi="Helvetica" w:cs="Helvetica"/>
          <w:color w:val="313131"/>
          <w:lang w:val="en-US"/>
        </w:rPr>
      </w:pPr>
      <w:r w:rsidRPr="002A5D2F">
        <w:rPr>
          <w:rFonts w:ascii="Helvetica" w:hAnsi="Helvetica" w:cs="Helvetica"/>
          <w:color w:val="313131"/>
          <w:lang w:val="en-US"/>
        </w:rPr>
        <w:t>Output should look like below:</w:t>
      </w:r>
    </w:p>
    <w:p w14:paraId="7C46FA71" w14:textId="77777777" w:rsidR="002A5D2F" w:rsidRPr="006C30DC" w:rsidRDefault="002A5D2F" w:rsidP="002A5D2F">
      <w:pPr>
        <w:pStyle w:val="HTMLconformatoprevio"/>
        <w:shd w:val="clear" w:color="auto" w:fill="FFFFFF"/>
        <w:spacing w:before="240" w:after="240" w:line="336" w:lineRule="atLeast"/>
        <w:jc w:val="both"/>
        <w:rPr>
          <w:rStyle w:val="CdigoHTML"/>
          <w:color w:val="313131"/>
          <w:sz w:val="24"/>
          <w:szCs w:val="24"/>
          <w:lang w:val="en-US"/>
        </w:rPr>
      </w:pPr>
      <w:r w:rsidRPr="002A5D2F">
        <w:rPr>
          <w:rStyle w:val="CdigoHTML"/>
          <w:color w:val="313131"/>
          <w:sz w:val="24"/>
          <w:szCs w:val="24"/>
          <w:lang w:val="en-US"/>
        </w:rPr>
        <w:t xml:space="preserve">  </w:t>
      </w:r>
      <w:r w:rsidRPr="006C30DC">
        <w:rPr>
          <w:rStyle w:val="CdigoHTML"/>
          <w:color w:val="313131"/>
          <w:sz w:val="24"/>
          <w:szCs w:val="24"/>
          <w:lang w:val="en-US"/>
        </w:rPr>
        <w:t>they</w:t>
      </w:r>
    </w:p>
    <w:p w14:paraId="4A02BE8E" w14:textId="77777777" w:rsidR="002A5D2F" w:rsidRPr="006C30DC" w:rsidRDefault="002A5D2F" w:rsidP="002A5D2F">
      <w:pPr>
        <w:pStyle w:val="HTMLconformatoprevio"/>
        <w:shd w:val="clear" w:color="auto" w:fill="FFFFFF"/>
        <w:spacing w:before="240" w:after="240" w:line="336" w:lineRule="atLeast"/>
        <w:jc w:val="both"/>
        <w:rPr>
          <w:rStyle w:val="CdigoHTML"/>
          <w:color w:val="313131"/>
          <w:sz w:val="24"/>
          <w:szCs w:val="24"/>
          <w:lang w:val="en-US"/>
        </w:rPr>
      </w:pPr>
      <w:r w:rsidRPr="006C30DC">
        <w:rPr>
          <w:rStyle w:val="CdigoHTML"/>
          <w:color w:val="313131"/>
          <w:sz w:val="24"/>
          <w:szCs w:val="24"/>
          <w:lang w:val="en-US"/>
        </w:rPr>
        <w:t xml:space="preserve">  stumble</w:t>
      </w:r>
    </w:p>
    <w:p w14:paraId="66553104" w14:textId="77777777" w:rsidR="002A5D2F" w:rsidRPr="002A5D2F" w:rsidRDefault="002A5D2F" w:rsidP="002A5D2F">
      <w:pPr>
        <w:pStyle w:val="HTMLconformatoprevio"/>
        <w:shd w:val="clear" w:color="auto" w:fill="FFFFFF"/>
        <w:spacing w:before="240" w:after="240" w:line="336" w:lineRule="atLeast"/>
        <w:jc w:val="both"/>
        <w:rPr>
          <w:rStyle w:val="CdigoHTML"/>
          <w:color w:val="313131"/>
          <w:sz w:val="24"/>
          <w:szCs w:val="24"/>
          <w:lang w:val="en-US"/>
        </w:rPr>
      </w:pPr>
      <w:r w:rsidRPr="002A5D2F">
        <w:rPr>
          <w:rStyle w:val="CdigoHTML"/>
          <w:color w:val="313131"/>
          <w:sz w:val="24"/>
          <w:szCs w:val="24"/>
          <w:lang w:val="en-US"/>
        </w:rPr>
        <w:t xml:space="preserve">  who</w:t>
      </w:r>
    </w:p>
    <w:p w14:paraId="6D4641B7" w14:textId="77777777" w:rsidR="002A5D2F" w:rsidRPr="002A5D2F" w:rsidRDefault="002A5D2F" w:rsidP="002A5D2F">
      <w:pPr>
        <w:pStyle w:val="HTMLconformatoprevio"/>
        <w:shd w:val="clear" w:color="auto" w:fill="FFFFFF"/>
        <w:spacing w:before="240" w:after="240" w:line="336" w:lineRule="atLeast"/>
        <w:jc w:val="both"/>
        <w:rPr>
          <w:rStyle w:val="CdigoHTML"/>
          <w:color w:val="313131"/>
          <w:sz w:val="24"/>
          <w:szCs w:val="24"/>
          <w:lang w:val="en-US"/>
        </w:rPr>
      </w:pPr>
      <w:r w:rsidRPr="002A5D2F">
        <w:rPr>
          <w:rStyle w:val="CdigoHTML"/>
          <w:color w:val="313131"/>
          <w:sz w:val="24"/>
          <w:szCs w:val="24"/>
          <w:lang w:val="en-US"/>
        </w:rPr>
        <w:t xml:space="preserve">  run</w:t>
      </w:r>
    </w:p>
    <w:p w14:paraId="3B53EC76" w14:textId="77777777" w:rsidR="002A5D2F" w:rsidRPr="002A5D2F" w:rsidRDefault="002A5D2F" w:rsidP="002A5D2F">
      <w:pPr>
        <w:pStyle w:val="HTMLconformatoprevio"/>
        <w:shd w:val="clear" w:color="auto" w:fill="FFFFFF"/>
        <w:spacing w:before="240" w:after="240" w:line="336" w:lineRule="atLeast"/>
        <w:jc w:val="both"/>
        <w:rPr>
          <w:rStyle w:val="CdigoHTML"/>
          <w:color w:val="313131"/>
          <w:sz w:val="24"/>
          <w:szCs w:val="24"/>
          <w:lang w:val="en-US"/>
        </w:rPr>
      </w:pPr>
      <w:r w:rsidRPr="002A5D2F">
        <w:rPr>
          <w:rStyle w:val="CdigoHTML"/>
          <w:color w:val="313131"/>
          <w:sz w:val="24"/>
          <w:szCs w:val="24"/>
          <w:lang w:val="en-US"/>
        </w:rPr>
        <w:t xml:space="preserve">  fast</w:t>
      </w:r>
    </w:p>
    <w:p w14:paraId="1DA342C3" w14:textId="77777777" w:rsidR="002A5D2F" w:rsidRPr="002A5D2F" w:rsidRDefault="002A5D2F" w:rsidP="002A5D2F">
      <w:pPr>
        <w:pStyle w:val="HTMLconformatoprevio"/>
        <w:shd w:val="clear" w:color="auto" w:fill="FFFFFF"/>
        <w:spacing w:before="240" w:after="240" w:line="336" w:lineRule="atLeast"/>
        <w:jc w:val="both"/>
        <w:rPr>
          <w:rStyle w:val="CdigoHTML"/>
          <w:color w:val="313131"/>
          <w:sz w:val="24"/>
          <w:szCs w:val="24"/>
          <w:lang w:val="en-US"/>
        </w:rPr>
      </w:pPr>
      <w:r w:rsidRPr="002A5D2F">
        <w:rPr>
          <w:rStyle w:val="CdigoHTML"/>
          <w:color w:val="313131"/>
          <w:sz w:val="24"/>
          <w:szCs w:val="24"/>
          <w:lang w:val="en-US"/>
        </w:rPr>
        <w:t># [ ] Print each word in the quote on a new line</w:t>
      </w:r>
    </w:p>
    <w:p w14:paraId="1B44E8CA" w14:textId="77777777" w:rsidR="002A5D2F" w:rsidRPr="002A5D2F" w:rsidRDefault="002A5D2F" w:rsidP="002A5D2F">
      <w:pPr>
        <w:pStyle w:val="HTMLconformatoprevio"/>
        <w:shd w:val="clear" w:color="auto" w:fill="FFFFFF"/>
        <w:spacing w:before="240" w:after="240" w:line="336" w:lineRule="atLeast"/>
        <w:jc w:val="both"/>
        <w:rPr>
          <w:color w:val="313131"/>
          <w:sz w:val="24"/>
          <w:szCs w:val="24"/>
          <w:lang w:val="en-US"/>
        </w:rPr>
      </w:pPr>
      <w:r w:rsidRPr="002A5D2F">
        <w:rPr>
          <w:rStyle w:val="CdigoHTML"/>
          <w:color w:val="313131"/>
          <w:sz w:val="24"/>
          <w:szCs w:val="24"/>
          <w:lang w:val="en-US"/>
        </w:rPr>
        <w:t>quote = "they stumble who run fast"</w:t>
      </w:r>
    </w:p>
    <w:p w14:paraId="3EF628A0" w14:textId="77777777" w:rsidR="002A5D2F" w:rsidRDefault="002A5D2F" w:rsidP="00050E84">
      <w:pPr>
        <w:jc w:val="both"/>
        <w:rPr>
          <w:sz w:val="24"/>
          <w:szCs w:val="24"/>
          <w:lang w:val="en-US"/>
        </w:rPr>
      </w:pPr>
    </w:p>
    <w:p w14:paraId="5E15B931" w14:textId="29EB1706" w:rsidR="002A5D2F" w:rsidRDefault="002A5D2F" w:rsidP="00050E84">
      <w:pPr>
        <w:jc w:val="both"/>
        <w:rPr>
          <w:sz w:val="24"/>
          <w:szCs w:val="24"/>
          <w:lang w:val="en-US"/>
        </w:rPr>
      </w:pPr>
    </w:p>
    <w:p w14:paraId="3ADF01B2" w14:textId="38DBF798" w:rsidR="00B3244C" w:rsidRDefault="00B3244C" w:rsidP="00050E84">
      <w:pPr>
        <w:jc w:val="both"/>
        <w:rPr>
          <w:sz w:val="24"/>
          <w:szCs w:val="24"/>
          <w:lang w:val="en-US"/>
        </w:rPr>
      </w:pPr>
      <w:r>
        <w:rPr>
          <w:noProof/>
          <w:sz w:val="24"/>
          <w:szCs w:val="24"/>
          <w:lang w:val="en-US"/>
        </w:rPr>
        <w:lastRenderedPageBreak/>
        <w:drawing>
          <wp:inline distT="0" distB="0" distL="0" distR="0" wp14:anchorId="362626D8" wp14:editId="3AAB39C7">
            <wp:extent cx="5571534" cy="4110825"/>
            <wp:effectExtent l="0" t="0" r="0" b="4445"/>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574409" cy="4112946"/>
                    </a:xfrm>
                    <a:prstGeom prst="rect">
                      <a:avLst/>
                    </a:prstGeom>
                    <a:noFill/>
                    <a:ln>
                      <a:noFill/>
                    </a:ln>
                  </pic:spPr>
                </pic:pic>
              </a:graphicData>
            </a:graphic>
          </wp:inline>
        </w:drawing>
      </w:r>
    </w:p>
    <w:p w14:paraId="69B65922" w14:textId="4A608FC2" w:rsidR="00B3244C" w:rsidRDefault="00AD3B5D" w:rsidP="00050E84">
      <w:pPr>
        <w:jc w:val="both"/>
        <w:rPr>
          <w:sz w:val="24"/>
          <w:szCs w:val="24"/>
          <w:lang w:val="en-US"/>
        </w:rPr>
      </w:pPr>
      <w:r>
        <w:rPr>
          <w:noProof/>
          <w:sz w:val="24"/>
          <w:szCs w:val="24"/>
          <w:lang w:val="en-US"/>
        </w:rPr>
        <w:drawing>
          <wp:inline distT="0" distB="0" distL="0" distR="0" wp14:anchorId="174B8EEB" wp14:editId="4E40702A">
            <wp:extent cx="6358056" cy="4110825"/>
            <wp:effectExtent l="0" t="0" r="5080" b="444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378850" cy="4124270"/>
                    </a:xfrm>
                    <a:prstGeom prst="rect">
                      <a:avLst/>
                    </a:prstGeom>
                    <a:noFill/>
                    <a:ln>
                      <a:noFill/>
                    </a:ln>
                  </pic:spPr>
                </pic:pic>
              </a:graphicData>
            </a:graphic>
          </wp:inline>
        </w:drawing>
      </w:r>
    </w:p>
    <w:p w14:paraId="637D2A15" w14:textId="53C4571F" w:rsidR="002A5D2F" w:rsidRDefault="002A5D2F" w:rsidP="00050E84">
      <w:pPr>
        <w:jc w:val="both"/>
        <w:rPr>
          <w:sz w:val="24"/>
          <w:szCs w:val="24"/>
          <w:lang w:val="en-US"/>
        </w:rPr>
      </w:pPr>
    </w:p>
    <w:p w14:paraId="0BF4EA87" w14:textId="16F168F1" w:rsidR="002A5D2F" w:rsidRPr="002A5D2F" w:rsidRDefault="002A5D2F" w:rsidP="002A5D2F">
      <w:pPr>
        <w:jc w:val="both"/>
        <w:rPr>
          <w:b/>
          <w:color w:val="00B050"/>
          <w:sz w:val="36"/>
          <w:szCs w:val="36"/>
          <w:lang w:val="en-US"/>
        </w:rPr>
      </w:pPr>
      <w:r w:rsidRPr="002A5D2F">
        <w:rPr>
          <w:b/>
          <w:color w:val="00B050"/>
          <w:sz w:val="36"/>
          <w:szCs w:val="24"/>
          <w:lang w:val="en-US"/>
        </w:rPr>
        <w:lastRenderedPageBreak/>
        <w:t>5.3</w:t>
      </w:r>
      <w:r w:rsidRPr="002A5D2F">
        <w:rPr>
          <w:color w:val="00B050"/>
          <w:sz w:val="36"/>
          <w:szCs w:val="24"/>
          <w:lang w:val="en-US"/>
        </w:rPr>
        <w:t xml:space="preserve"> </w:t>
      </w:r>
      <w:r w:rsidRPr="002A5D2F">
        <w:rPr>
          <w:b/>
          <w:color w:val="00B050"/>
          <w:sz w:val="36"/>
          <w:szCs w:val="36"/>
          <w:lang w:val="en-US"/>
        </w:rPr>
        <w:t>Self-Check: Module 1: Lesson 1.</w:t>
      </w:r>
      <w:r>
        <w:rPr>
          <w:b/>
          <w:color w:val="00B050"/>
          <w:sz w:val="36"/>
          <w:szCs w:val="36"/>
          <w:lang w:val="en-US"/>
        </w:rPr>
        <w:t>4</w:t>
      </w:r>
    </w:p>
    <w:p w14:paraId="2E4F24E4" w14:textId="36B0B862" w:rsidR="002A5D2F" w:rsidRDefault="00CC31FB" w:rsidP="00050E84">
      <w:pPr>
        <w:jc w:val="both"/>
        <w:rPr>
          <w:sz w:val="24"/>
          <w:szCs w:val="24"/>
          <w:lang w:val="en-US"/>
        </w:rPr>
      </w:pPr>
      <w:r>
        <w:rPr>
          <w:noProof/>
          <w:sz w:val="24"/>
          <w:szCs w:val="24"/>
          <w:lang w:val="en-US"/>
        </w:rPr>
        <w:drawing>
          <wp:inline distT="0" distB="0" distL="0" distR="0" wp14:anchorId="019AC155" wp14:editId="13B0500C">
            <wp:extent cx="5876014" cy="4419815"/>
            <wp:effectExtent l="0" t="0" r="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886878" cy="4427986"/>
                    </a:xfrm>
                    <a:prstGeom prst="rect">
                      <a:avLst/>
                    </a:prstGeom>
                    <a:noFill/>
                    <a:ln>
                      <a:noFill/>
                    </a:ln>
                  </pic:spPr>
                </pic:pic>
              </a:graphicData>
            </a:graphic>
          </wp:inline>
        </w:drawing>
      </w:r>
    </w:p>
    <w:p w14:paraId="349E5A8C" w14:textId="40ABDA5B" w:rsidR="00CC31FB" w:rsidRDefault="00CC31FB" w:rsidP="00050E84">
      <w:pPr>
        <w:jc w:val="both"/>
        <w:rPr>
          <w:sz w:val="24"/>
          <w:szCs w:val="24"/>
          <w:lang w:val="en-US"/>
        </w:rPr>
      </w:pPr>
      <w:r>
        <w:rPr>
          <w:noProof/>
          <w:sz w:val="24"/>
          <w:szCs w:val="24"/>
          <w:lang w:val="en-US"/>
        </w:rPr>
        <w:drawing>
          <wp:inline distT="0" distB="0" distL="0" distR="0" wp14:anchorId="135B9684" wp14:editId="4EBFBEE1">
            <wp:extent cx="5964364" cy="2647784"/>
            <wp:effectExtent l="0" t="0" r="0" b="635"/>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72659" cy="2651467"/>
                    </a:xfrm>
                    <a:prstGeom prst="rect">
                      <a:avLst/>
                    </a:prstGeom>
                    <a:noFill/>
                    <a:ln>
                      <a:noFill/>
                    </a:ln>
                  </pic:spPr>
                </pic:pic>
              </a:graphicData>
            </a:graphic>
          </wp:inline>
        </w:drawing>
      </w:r>
    </w:p>
    <w:p w14:paraId="1BE4B57E" w14:textId="22383827" w:rsidR="00CC31FB" w:rsidRDefault="00CC31FB" w:rsidP="00050E84">
      <w:pPr>
        <w:jc w:val="both"/>
        <w:rPr>
          <w:sz w:val="24"/>
          <w:szCs w:val="24"/>
          <w:lang w:val="en-US"/>
        </w:rPr>
      </w:pPr>
      <w:r>
        <w:rPr>
          <w:noProof/>
          <w:sz w:val="24"/>
          <w:szCs w:val="24"/>
          <w:lang w:val="en-US"/>
        </w:rPr>
        <w:lastRenderedPageBreak/>
        <w:drawing>
          <wp:inline distT="0" distB="0" distL="0" distR="0" wp14:anchorId="6C2A2ED6" wp14:editId="49E13330">
            <wp:extent cx="5359180" cy="2956071"/>
            <wp:effectExtent l="0" t="0" r="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372596" cy="2963471"/>
                    </a:xfrm>
                    <a:prstGeom prst="rect">
                      <a:avLst/>
                    </a:prstGeom>
                    <a:noFill/>
                    <a:ln>
                      <a:noFill/>
                    </a:ln>
                  </pic:spPr>
                </pic:pic>
              </a:graphicData>
            </a:graphic>
          </wp:inline>
        </w:drawing>
      </w:r>
    </w:p>
    <w:p w14:paraId="64F3D99A" w14:textId="79EFCB06" w:rsidR="002A5D2F" w:rsidRDefault="002A5D2F" w:rsidP="00050E84">
      <w:pPr>
        <w:jc w:val="both"/>
        <w:rPr>
          <w:sz w:val="24"/>
          <w:szCs w:val="24"/>
          <w:lang w:val="en-US"/>
        </w:rPr>
      </w:pPr>
    </w:p>
    <w:p w14:paraId="7F4C9C76" w14:textId="391B61AA" w:rsidR="002A5D2F" w:rsidRDefault="002A5D2F" w:rsidP="00050E84">
      <w:pPr>
        <w:jc w:val="both"/>
        <w:rPr>
          <w:sz w:val="24"/>
          <w:szCs w:val="24"/>
          <w:lang w:val="en-US"/>
        </w:rPr>
      </w:pPr>
    </w:p>
    <w:p w14:paraId="6A7E87E7" w14:textId="77777777" w:rsidR="002A5D2F" w:rsidRPr="00604217" w:rsidRDefault="002A5D2F" w:rsidP="00050E84">
      <w:pPr>
        <w:jc w:val="both"/>
        <w:rPr>
          <w:sz w:val="24"/>
          <w:szCs w:val="24"/>
          <w:lang w:val="en-US"/>
        </w:rPr>
      </w:pPr>
    </w:p>
    <w:p w14:paraId="5DFB8012" w14:textId="51C1B3AD" w:rsidR="00604217" w:rsidRDefault="00604217" w:rsidP="00050E84">
      <w:pPr>
        <w:jc w:val="both"/>
        <w:rPr>
          <w:sz w:val="24"/>
          <w:szCs w:val="24"/>
          <w:lang w:val="en-US"/>
        </w:rPr>
      </w:pPr>
    </w:p>
    <w:p w14:paraId="0F16CF1D" w14:textId="79144826" w:rsidR="00604217" w:rsidRDefault="00604217" w:rsidP="00050E84">
      <w:pPr>
        <w:jc w:val="both"/>
        <w:rPr>
          <w:sz w:val="24"/>
          <w:szCs w:val="24"/>
          <w:lang w:val="en-US"/>
        </w:rPr>
      </w:pPr>
    </w:p>
    <w:p w14:paraId="1A20D7FD" w14:textId="790AB3E3" w:rsidR="00604217" w:rsidRDefault="00604217" w:rsidP="00050E84">
      <w:pPr>
        <w:jc w:val="both"/>
        <w:rPr>
          <w:sz w:val="24"/>
          <w:szCs w:val="24"/>
          <w:lang w:val="en-US"/>
        </w:rPr>
      </w:pPr>
    </w:p>
    <w:p w14:paraId="2AA40766" w14:textId="71BC9850" w:rsidR="00604217" w:rsidRDefault="00604217" w:rsidP="00050E84">
      <w:pPr>
        <w:jc w:val="both"/>
        <w:rPr>
          <w:sz w:val="24"/>
          <w:szCs w:val="24"/>
          <w:lang w:val="en-US"/>
        </w:rPr>
      </w:pPr>
    </w:p>
    <w:p w14:paraId="6B2C211B" w14:textId="16FF0651" w:rsidR="00604217" w:rsidRDefault="00604217" w:rsidP="00050E84">
      <w:pPr>
        <w:jc w:val="both"/>
        <w:rPr>
          <w:sz w:val="24"/>
          <w:szCs w:val="24"/>
          <w:lang w:val="en-US"/>
        </w:rPr>
      </w:pPr>
    </w:p>
    <w:p w14:paraId="50A20E7E" w14:textId="7412D309" w:rsidR="00604217" w:rsidRDefault="00604217" w:rsidP="00050E84">
      <w:pPr>
        <w:jc w:val="both"/>
        <w:rPr>
          <w:sz w:val="24"/>
          <w:szCs w:val="24"/>
          <w:lang w:val="en-US"/>
        </w:rPr>
      </w:pPr>
    </w:p>
    <w:p w14:paraId="1136E341" w14:textId="01B8E625" w:rsidR="00604217" w:rsidRDefault="00604217" w:rsidP="00050E84">
      <w:pPr>
        <w:jc w:val="both"/>
        <w:rPr>
          <w:sz w:val="24"/>
          <w:szCs w:val="24"/>
          <w:lang w:val="en-US"/>
        </w:rPr>
      </w:pPr>
    </w:p>
    <w:p w14:paraId="2D61CF64" w14:textId="1C5E00C8" w:rsidR="00604217" w:rsidRDefault="00604217" w:rsidP="00050E84">
      <w:pPr>
        <w:jc w:val="both"/>
        <w:rPr>
          <w:sz w:val="24"/>
          <w:szCs w:val="24"/>
          <w:lang w:val="en-US"/>
        </w:rPr>
      </w:pPr>
    </w:p>
    <w:p w14:paraId="5D50ADC7" w14:textId="7B27A32D" w:rsidR="00604217" w:rsidRDefault="00604217" w:rsidP="00050E84">
      <w:pPr>
        <w:jc w:val="both"/>
        <w:rPr>
          <w:sz w:val="24"/>
          <w:szCs w:val="24"/>
          <w:lang w:val="en-US"/>
        </w:rPr>
      </w:pPr>
    </w:p>
    <w:p w14:paraId="3AABE72A" w14:textId="181372F4" w:rsidR="00604217" w:rsidRDefault="00604217" w:rsidP="00050E84">
      <w:pPr>
        <w:jc w:val="both"/>
        <w:rPr>
          <w:sz w:val="24"/>
          <w:szCs w:val="24"/>
          <w:lang w:val="en-US"/>
        </w:rPr>
      </w:pPr>
    </w:p>
    <w:p w14:paraId="3D2DBB14" w14:textId="1E6ED033" w:rsidR="002A5D2F" w:rsidRDefault="002A5D2F" w:rsidP="00050E84">
      <w:pPr>
        <w:jc w:val="both"/>
        <w:rPr>
          <w:sz w:val="24"/>
          <w:szCs w:val="24"/>
          <w:lang w:val="en-US"/>
        </w:rPr>
      </w:pPr>
    </w:p>
    <w:p w14:paraId="1C35F784" w14:textId="5D654543" w:rsidR="002A5D2F" w:rsidRDefault="002A5D2F" w:rsidP="00050E84">
      <w:pPr>
        <w:jc w:val="both"/>
        <w:rPr>
          <w:sz w:val="24"/>
          <w:szCs w:val="24"/>
          <w:lang w:val="en-US"/>
        </w:rPr>
      </w:pPr>
    </w:p>
    <w:p w14:paraId="111F1208" w14:textId="70036597" w:rsidR="002A5D2F" w:rsidRDefault="002A5D2F" w:rsidP="00050E84">
      <w:pPr>
        <w:jc w:val="both"/>
        <w:rPr>
          <w:sz w:val="24"/>
          <w:szCs w:val="24"/>
          <w:lang w:val="en-US"/>
        </w:rPr>
      </w:pPr>
    </w:p>
    <w:p w14:paraId="4D5D43E5" w14:textId="0E0293B8" w:rsidR="002A5D2F" w:rsidRDefault="002A5D2F" w:rsidP="00050E84">
      <w:pPr>
        <w:jc w:val="both"/>
        <w:rPr>
          <w:sz w:val="24"/>
          <w:szCs w:val="24"/>
          <w:lang w:val="en-US"/>
        </w:rPr>
      </w:pPr>
    </w:p>
    <w:p w14:paraId="13E9A00F" w14:textId="04AE2B5B" w:rsidR="002A5D2F" w:rsidRDefault="002A5D2F" w:rsidP="00050E84">
      <w:pPr>
        <w:jc w:val="both"/>
        <w:rPr>
          <w:sz w:val="24"/>
          <w:szCs w:val="24"/>
          <w:lang w:val="en-US"/>
        </w:rPr>
      </w:pPr>
    </w:p>
    <w:p w14:paraId="04AC6E56" w14:textId="77777777" w:rsidR="002A5D2F" w:rsidRPr="00604217" w:rsidRDefault="002A5D2F" w:rsidP="00050E84">
      <w:pPr>
        <w:jc w:val="both"/>
        <w:rPr>
          <w:sz w:val="24"/>
          <w:szCs w:val="24"/>
          <w:lang w:val="en-US"/>
        </w:rPr>
      </w:pPr>
    </w:p>
    <w:p w14:paraId="3AD3651F" w14:textId="487D60EC" w:rsidR="00604217" w:rsidRPr="00604217" w:rsidRDefault="00604217" w:rsidP="00604217">
      <w:pPr>
        <w:jc w:val="center"/>
        <w:rPr>
          <w:b/>
          <w:color w:val="C00000"/>
          <w:sz w:val="40"/>
          <w:szCs w:val="40"/>
          <w:lang w:val="en-US"/>
        </w:rPr>
      </w:pPr>
      <w:r w:rsidRPr="00604217">
        <w:rPr>
          <w:b/>
          <w:color w:val="C00000"/>
          <w:sz w:val="40"/>
          <w:szCs w:val="40"/>
          <w:lang w:val="en-US"/>
        </w:rPr>
        <w:lastRenderedPageBreak/>
        <w:t>6. Module 1 Practice</w:t>
      </w:r>
    </w:p>
    <w:p w14:paraId="0C15DB2D" w14:textId="6FD00CCC" w:rsidR="00604217" w:rsidRDefault="00604217" w:rsidP="00050E84">
      <w:pPr>
        <w:jc w:val="both"/>
        <w:rPr>
          <w:sz w:val="24"/>
          <w:szCs w:val="24"/>
          <w:lang w:val="en-US"/>
        </w:rPr>
      </w:pPr>
    </w:p>
    <w:p w14:paraId="70FF1294" w14:textId="77777777" w:rsidR="002A5D2F" w:rsidRPr="002A5D2F" w:rsidRDefault="002A5D2F" w:rsidP="002A5D2F">
      <w:pPr>
        <w:pStyle w:val="Ttulo1"/>
        <w:shd w:val="clear" w:color="auto" w:fill="FFFFFF"/>
        <w:spacing w:before="0" w:beforeAutospacing="0" w:after="340" w:afterAutospacing="0" w:line="336" w:lineRule="atLeast"/>
        <w:rPr>
          <w:rFonts w:ascii="Helvetica" w:hAnsi="Helvetica" w:cs="Helvetica"/>
          <w:bCs w:val="0"/>
          <w:color w:val="00B050"/>
          <w:sz w:val="36"/>
          <w:szCs w:val="36"/>
          <w:lang w:val="en-US"/>
        </w:rPr>
      </w:pPr>
      <w:r w:rsidRPr="002A5D2F">
        <w:rPr>
          <w:rFonts w:ascii="Helvetica" w:hAnsi="Helvetica" w:cs="Helvetica"/>
          <w:bCs w:val="0"/>
          <w:color w:val="00B050"/>
          <w:sz w:val="36"/>
          <w:szCs w:val="36"/>
          <w:lang w:val="en-US"/>
        </w:rPr>
        <w:t>2-1 Intro Python Practice</w:t>
      </w:r>
    </w:p>
    <w:p w14:paraId="0478A3D1" w14:textId="77777777" w:rsidR="002A5D2F" w:rsidRPr="002A5D2F" w:rsidRDefault="002A5D2F" w:rsidP="002A5D2F">
      <w:pPr>
        <w:pStyle w:val="NormalWeb"/>
        <w:shd w:val="clear" w:color="auto" w:fill="FFFFFF"/>
        <w:spacing w:before="0" w:beforeAutospacing="0" w:after="340" w:afterAutospacing="0"/>
        <w:rPr>
          <w:rFonts w:ascii="Helvetica" w:hAnsi="Helvetica" w:cs="Helvetica"/>
          <w:color w:val="313131"/>
          <w:sz w:val="27"/>
          <w:szCs w:val="27"/>
          <w:lang w:val="en-US"/>
        </w:rPr>
      </w:pPr>
      <w:r w:rsidRPr="002A5D2F">
        <w:rPr>
          <w:rFonts w:ascii="Helvetica" w:hAnsi="Helvetica" w:cs="Helvetica"/>
          <w:color w:val="313131"/>
          <w:sz w:val="27"/>
          <w:szCs w:val="27"/>
          <w:lang w:val="en-US"/>
        </w:rPr>
        <w:t>Jupyter Notebook: Mod1_2-1_IntroPy_Practice.ipynb</w:t>
      </w:r>
    </w:p>
    <w:p w14:paraId="233139B5" w14:textId="77777777" w:rsidR="002A5D2F" w:rsidRPr="002A5D2F" w:rsidRDefault="002A5D2F" w:rsidP="002A5D2F">
      <w:pPr>
        <w:pStyle w:val="NormalWeb"/>
        <w:shd w:val="clear" w:color="auto" w:fill="FFFFFF"/>
        <w:spacing w:before="300" w:beforeAutospacing="0" w:after="340" w:afterAutospacing="0"/>
        <w:rPr>
          <w:rFonts w:ascii="Helvetica" w:hAnsi="Helvetica" w:cs="Helvetica"/>
          <w:color w:val="313131"/>
          <w:sz w:val="27"/>
          <w:szCs w:val="27"/>
          <w:lang w:val="en-US"/>
        </w:rPr>
      </w:pPr>
      <w:r w:rsidRPr="002A5D2F">
        <w:rPr>
          <w:rFonts w:ascii="Helvetica" w:hAnsi="Helvetica" w:cs="Helvetica"/>
          <w:color w:val="313131"/>
          <w:sz w:val="27"/>
          <w:szCs w:val="27"/>
          <w:lang w:val="en-US"/>
        </w:rPr>
        <w:t>The link to the .</w:t>
      </w:r>
      <w:proofErr w:type="spellStart"/>
      <w:r w:rsidRPr="002A5D2F">
        <w:rPr>
          <w:rFonts w:ascii="Helvetica" w:hAnsi="Helvetica" w:cs="Helvetica"/>
          <w:color w:val="313131"/>
          <w:sz w:val="27"/>
          <w:szCs w:val="27"/>
          <w:lang w:val="en-US"/>
        </w:rPr>
        <w:t>ipynb</w:t>
      </w:r>
      <w:proofErr w:type="spellEnd"/>
      <w:r w:rsidRPr="002A5D2F">
        <w:rPr>
          <w:rFonts w:ascii="Helvetica" w:hAnsi="Helvetica" w:cs="Helvetica"/>
          <w:color w:val="313131"/>
          <w:sz w:val="27"/>
          <w:szCs w:val="27"/>
          <w:lang w:val="en-US"/>
        </w:rPr>
        <w:t xml:space="preserve"> </w:t>
      </w:r>
      <w:proofErr w:type="spellStart"/>
      <w:r w:rsidRPr="002A5D2F">
        <w:rPr>
          <w:rFonts w:ascii="Helvetica" w:hAnsi="Helvetica" w:cs="Helvetica"/>
          <w:color w:val="313131"/>
          <w:sz w:val="27"/>
          <w:szCs w:val="27"/>
          <w:lang w:val="en-US"/>
        </w:rPr>
        <w:t>Jupyter</w:t>
      </w:r>
      <w:proofErr w:type="spellEnd"/>
      <w:r w:rsidRPr="002A5D2F">
        <w:rPr>
          <w:rFonts w:ascii="Helvetica" w:hAnsi="Helvetica" w:cs="Helvetica"/>
          <w:color w:val="313131"/>
          <w:sz w:val="27"/>
          <w:szCs w:val="27"/>
          <w:lang w:val="en-US"/>
        </w:rPr>
        <w:t xml:space="preserve"> Notebook files are in the last lesson of section 0 of module 1</w:t>
      </w:r>
    </w:p>
    <w:p w14:paraId="327F91BF" w14:textId="77777777" w:rsidR="002A5D2F" w:rsidRPr="002A5D2F" w:rsidRDefault="002A5D2F" w:rsidP="002A5D2F">
      <w:pPr>
        <w:pStyle w:val="Ttulo2"/>
        <w:shd w:val="clear" w:color="auto" w:fill="FFFFFF"/>
        <w:spacing w:before="600" w:beforeAutospacing="0" w:after="225" w:afterAutospacing="0" w:line="288" w:lineRule="atLeast"/>
        <w:rPr>
          <w:rFonts w:ascii="Helvetica" w:hAnsi="Helvetica" w:cs="Helvetica"/>
          <w:b w:val="0"/>
          <w:bCs w:val="0"/>
          <w:color w:val="646464"/>
          <w:spacing w:val="15"/>
          <w:sz w:val="29"/>
          <w:szCs w:val="29"/>
          <w:lang w:val="en-US"/>
        </w:rPr>
      </w:pPr>
      <w:r w:rsidRPr="002A5D2F">
        <w:rPr>
          <w:rFonts w:ascii="Helvetica" w:hAnsi="Helvetica" w:cs="Helvetica"/>
          <w:b w:val="0"/>
          <w:bCs w:val="0"/>
          <w:color w:val="646464"/>
          <w:spacing w:val="15"/>
          <w:sz w:val="29"/>
          <w:szCs w:val="29"/>
          <w:lang w:val="en-US"/>
        </w:rPr>
        <w:t>Sequence: String</w:t>
      </w:r>
    </w:p>
    <w:p w14:paraId="630720AE" w14:textId="77777777" w:rsidR="002A5D2F" w:rsidRPr="002A5D2F" w:rsidRDefault="002A5D2F" w:rsidP="002A5D2F">
      <w:pPr>
        <w:pStyle w:val="Ttulo1"/>
        <w:shd w:val="clear" w:color="auto" w:fill="FFFFFF"/>
        <w:spacing w:before="0" w:beforeAutospacing="0" w:after="340" w:afterAutospacing="0" w:line="336" w:lineRule="atLeast"/>
        <w:rPr>
          <w:rFonts w:ascii="Helvetica" w:hAnsi="Helvetica" w:cs="Helvetica"/>
          <w:bCs w:val="0"/>
          <w:color w:val="00B050"/>
          <w:sz w:val="36"/>
          <w:szCs w:val="36"/>
          <w:lang w:val="en-US"/>
        </w:rPr>
      </w:pPr>
      <w:r w:rsidRPr="002A5D2F">
        <w:rPr>
          <w:rFonts w:ascii="Helvetica" w:hAnsi="Helvetica" w:cs="Helvetica"/>
          <w:bCs w:val="0"/>
          <w:color w:val="00B050"/>
          <w:sz w:val="36"/>
          <w:szCs w:val="36"/>
          <w:lang w:val="en-US"/>
        </w:rPr>
        <w:t>Student will be able to</w:t>
      </w:r>
    </w:p>
    <w:p w14:paraId="237D9A50" w14:textId="77777777" w:rsidR="002A5D2F" w:rsidRPr="002A5D2F" w:rsidRDefault="002A5D2F" w:rsidP="002A5D2F">
      <w:pPr>
        <w:numPr>
          <w:ilvl w:val="0"/>
          <w:numId w:val="13"/>
        </w:numPr>
        <w:shd w:val="clear" w:color="auto" w:fill="FFFFFF"/>
        <w:spacing w:before="100" w:beforeAutospacing="1" w:after="170" w:line="336" w:lineRule="atLeast"/>
        <w:ind w:left="0"/>
        <w:jc w:val="both"/>
        <w:rPr>
          <w:rFonts w:ascii="Helvetica" w:hAnsi="Helvetica" w:cs="Helvetica"/>
          <w:color w:val="313131"/>
          <w:sz w:val="24"/>
          <w:szCs w:val="24"/>
        </w:rPr>
      </w:pPr>
      <w:proofErr w:type="spellStart"/>
      <w:r w:rsidRPr="002A5D2F">
        <w:rPr>
          <w:rFonts w:ascii="Helvetica" w:hAnsi="Helvetica" w:cs="Helvetica"/>
          <w:color w:val="313131"/>
          <w:sz w:val="24"/>
          <w:szCs w:val="24"/>
        </w:rPr>
        <w:t>Work</w:t>
      </w:r>
      <w:proofErr w:type="spellEnd"/>
      <w:r w:rsidRPr="002A5D2F">
        <w:rPr>
          <w:rFonts w:ascii="Helvetica" w:hAnsi="Helvetica" w:cs="Helvetica"/>
          <w:color w:val="313131"/>
          <w:sz w:val="24"/>
          <w:szCs w:val="24"/>
        </w:rPr>
        <w:t xml:space="preserve"> </w:t>
      </w:r>
      <w:proofErr w:type="spellStart"/>
      <w:r w:rsidRPr="002A5D2F">
        <w:rPr>
          <w:rFonts w:ascii="Helvetica" w:hAnsi="Helvetica" w:cs="Helvetica"/>
          <w:color w:val="313131"/>
          <w:sz w:val="24"/>
          <w:szCs w:val="24"/>
        </w:rPr>
        <w:t>with</w:t>
      </w:r>
      <w:proofErr w:type="spellEnd"/>
      <w:r w:rsidRPr="002A5D2F">
        <w:rPr>
          <w:rFonts w:ascii="Helvetica" w:hAnsi="Helvetica" w:cs="Helvetica"/>
          <w:color w:val="313131"/>
          <w:sz w:val="24"/>
          <w:szCs w:val="24"/>
        </w:rPr>
        <w:t xml:space="preserve"> </w:t>
      </w:r>
      <w:proofErr w:type="spellStart"/>
      <w:r w:rsidRPr="002A5D2F">
        <w:rPr>
          <w:rFonts w:ascii="Helvetica" w:hAnsi="Helvetica" w:cs="Helvetica"/>
          <w:color w:val="313131"/>
          <w:sz w:val="24"/>
          <w:szCs w:val="24"/>
        </w:rPr>
        <w:t>String</w:t>
      </w:r>
      <w:proofErr w:type="spellEnd"/>
      <w:r w:rsidRPr="002A5D2F">
        <w:rPr>
          <w:rFonts w:ascii="Helvetica" w:hAnsi="Helvetica" w:cs="Helvetica"/>
          <w:color w:val="313131"/>
          <w:sz w:val="24"/>
          <w:szCs w:val="24"/>
        </w:rPr>
        <w:t xml:space="preserve"> </w:t>
      </w:r>
      <w:proofErr w:type="spellStart"/>
      <w:r w:rsidRPr="002A5D2F">
        <w:rPr>
          <w:rFonts w:ascii="Helvetica" w:hAnsi="Helvetica" w:cs="Helvetica"/>
          <w:color w:val="313131"/>
          <w:sz w:val="24"/>
          <w:szCs w:val="24"/>
        </w:rPr>
        <w:t>Characters</w:t>
      </w:r>
      <w:proofErr w:type="spellEnd"/>
    </w:p>
    <w:p w14:paraId="2495C681" w14:textId="77777777" w:rsidR="002A5D2F" w:rsidRPr="002A5D2F" w:rsidRDefault="002A5D2F" w:rsidP="002A5D2F">
      <w:pPr>
        <w:numPr>
          <w:ilvl w:val="0"/>
          <w:numId w:val="13"/>
        </w:numPr>
        <w:shd w:val="clear" w:color="auto" w:fill="FFFFFF"/>
        <w:spacing w:before="100" w:beforeAutospacing="1" w:after="170" w:line="336" w:lineRule="atLeast"/>
        <w:ind w:left="0"/>
        <w:jc w:val="both"/>
        <w:rPr>
          <w:rFonts w:ascii="Helvetica" w:hAnsi="Helvetica" w:cs="Helvetica"/>
          <w:color w:val="313131"/>
          <w:sz w:val="24"/>
          <w:szCs w:val="24"/>
        </w:rPr>
      </w:pPr>
      <w:proofErr w:type="spellStart"/>
      <w:r w:rsidRPr="002A5D2F">
        <w:rPr>
          <w:rFonts w:ascii="Helvetica" w:hAnsi="Helvetica" w:cs="Helvetica"/>
          <w:color w:val="313131"/>
          <w:sz w:val="24"/>
          <w:szCs w:val="24"/>
        </w:rPr>
        <w:t>Slice</w:t>
      </w:r>
      <w:proofErr w:type="spellEnd"/>
      <w:r w:rsidRPr="002A5D2F">
        <w:rPr>
          <w:rFonts w:ascii="Helvetica" w:hAnsi="Helvetica" w:cs="Helvetica"/>
          <w:color w:val="313131"/>
          <w:sz w:val="24"/>
          <w:szCs w:val="24"/>
        </w:rPr>
        <w:t xml:space="preserve"> </w:t>
      </w:r>
      <w:proofErr w:type="spellStart"/>
      <w:r w:rsidRPr="002A5D2F">
        <w:rPr>
          <w:rFonts w:ascii="Helvetica" w:hAnsi="Helvetica" w:cs="Helvetica"/>
          <w:color w:val="313131"/>
          <w:sz w:val="24"/>
          <w:szCs w:val="24"/>
        </w:rPr>
        <w:t>strings</w:t>
      </w:r>
      <w:proofErr w:type="spellEnd"/>
      <w:r w:rsidRPr="002A5D2F">
        <w:rPr>
          <w:rFonts w:ascii="Helvetica" w:hAnsi="Helvetica" w:cs="Helvetica"/>
          <w:color w:val="313131"/>
          <w:sz w:val="24"/>
          <w:szCs w:val="24"/>
        </w:rPr>
        <w:t xml:space="preserve"> </w:t>
      </w:r>
      <w:proofErr w:type="spellStart"/>
      <w:r w:rsidRPr="002A5D2F">
        <w:rPr>
          <w:rFonts w:ascii="Helvetica" w:hAnsi="Helvetica" w:cs="Helvetica"/>
          <w:color w:val="313131"/>
          <w:sz w:val="24"/>
          <w:szCs w:val="24"/>
        </w:rPr>
        <w:t>into</w:t>
      </w:r>
      <w:proofErr w:type="spellEnd"/>
      <w:r w:rsidRPr="002A5D2F">
        <w:rPr>
          <w:rFonts w:ascii="Helvetica" w:hAnsi="Helvetica" w:cs="Helvetica"/>
          <w:color w:val="313131"/>
          <w:sz w:val="24"/>
          <w:szCs w:val="24"/>
        </w:rPr>
        <w:t xml:space="preserve"> </w:t>
      </w:r>
      <w:proofErr w:type="spellStart"/>
      <w:r w:rsidRPr="002A5D2F">
        <w:rPr>
          <w:rFonts w:ascii="Helvetica" w:hAnsi="Helvetica" w:cs="Helvetica"/>
          <w:color w:val="313131"/>
          <w:sz w:val="24"/>
          <w:szCs w:val="24"/>
        </w:rPr>
        <w:t>substrings</w:t>
      </w:r>
      <w:proofErr w:type="spellEnd"/>
    </w:p>
    <w:p w14:paraId="20ED1BBB" w14:textId="77777777" w:rsidR="002A5D2F" w:rsidRPr="002A5D2F" w:rsidRDefault="002A5D2F" w:rsidP="002A5D2F">
      <w:pPr>
        <w:numPr>
          <w:ilvl w:val="0"/>
          <w:numId w:val="13"/>
        </w:numPr>
        <w:shd w:val="clear" w:color="auto" w:fill="FFFFFF"/>
        <w:spacing w:before="100" w:beforeAutospacing="1" w:after="170" w:line="336" w:lineRule="atLeast"/>
        <w:ind w:left="0"/>
        <w:jc w:val="both"/>
        <w:rPr>
          <w:rFonts w:ascii="Helvetica" w:hAnsi="Helvetica" w:cs="Helvetica"/>
          <w:color w:val="313131"/>
          <w:sz w:val="24"/>
          <w:szCs w:val="24"/>
        </w:rPr>
      </w:pPr>
      <w:proofErr w:type="spellStart"/>
      <w:r w:rsidRPr="002A5D2F">
        <w:rPr>
          <w:rFonts w:ascii="Helvetica" w:hAnsi="Helvetica" w:cs="Helvetica"/>
          <w:color w:val="313131"/>
          <w:sz w:val="24"/>
          <w:szCs w:val="24"/>
        </w:rPr>
        <w:t>Iterate</w:t>
      </w:r>
      <w:proofErr w:type="spellEnd"/>
      <w:r w:rsidRPr="002A5D2F">
        <w:rPr>
          <w:rFonts w:ascii="Helvetica" w:hAnsi="Helvetica" w:cs="Helvetica"/>
          <w:color w:val="313131"/>
          <w:sz w:val="24"/>
          <w:szCs w:val="24"/>
        </w:rPr>
        <w:t xml:space="preserve"> </w:t>
      </w:r>
      <w:proofErr w:type="spellStart"/>
      <w:r w:rsidRPr="002A5D2F">
        <w:rPr>
          <w:rFonts w:ascii="Helvetica" w:hAnsi="Helvetica" w:cs="Helvetica"/>
          <w:color w:val="313131"/>
          <w:sz w:val="24"/>
          <w:szCs w:val="24"/>
        </w:rPr>
        <w:t>through</w:t>
      </w:r>
      <w:proofErr w:type="spellEnd"/>
      <w:r w:rsidRPr="002A5D2F">
        <w:rPr>
          <w:rFonts w:ascii="Helvetica" w:hAnsi="Helvetica" w:cs="Helvetica"/>
          <w:color w:val="313131"/>
          <w:sz w:val="24"/>
          <w:szCs w:val="24"/>
        </w:rPr>
        <w:t xml:space="preserve"> </w:t>
      </w:r>
      <w:proofErr w:type="spellStart"/>
      <w:r w:rsidRPr="002A5D2F">
        <w:rPr>
          <w:rFonts w:ascii="Helvetica" w:hAnsi="Helvetica" w:cs="Helvetica"/>
          <w:color w:val="313131"/>
          <w:sz w:val="24"/>
          <w:szCs w:val="24"/>
        </w:rPr>
        <w:t>String</w:t>
      </w:r>
      <w:proofErr w:type="spellEnd"/>
      <w:r w:rsidRPr="002A5D2F">
        <w:rPr>
          <w:rFonts w:ascii="Helvetica" w:hAnsi="Helvetica" w:cs="Helvetica"/>
          <w:color w:val="313131"/>
          <w:sz w:val="24"/>
          <w:szCs w:val="24"/>
        </w:rPr>
        <w:t xml:space="preserve"> </w:t>
      </w:r>
      <w:proofErr w:type="spellStart"/>
      <w:r w:rsidRPr="002A5D2F">
        <w:rPr>
          <w:rFonts w:ascii="Helvetica" w:hAnsi="Helvetica" w:cs="Helvetica"/>
          <w:color w:val="313131"/>
          <w:sz w:val="24"/>
          <w:szCs w:val="24"/>
        </w:rPr>
        <w:t>Characters</w:t>
      </w:r>
      <w:proofErr w:type="spellEnd"/>
    </w:p>
    <w:p w14:paraId="434D98BE" w14:textId="77777777" w:rsidR="002A5D2F" w:rsidRPr="002A5D2F" w:rsidRDefault="002A5D2F" w:rsidP="002A5D2F">
      <w:pPr>
        <w:numPr>
          <w:ilvl w:val="0"/>
          <w:numId w:val="13"/>
        </w:numPr>
        <w:shd w:val="clear" w:color="auto" w:fill="FFFFFF"/>
        <w:spacing w:before="100" w:beforeAutospacing="1" w:after="170" w:line="336" w:lineRule="atLeast"/>
        <w:ind w:left="0"/>
        <w:jc w:val="both"/>
        <w:rPr>
          <w:rFonts w:ascii="Helvetica" w:hAnsi="Helvetica" w:cs="Helvetica"/>
          <w:color w:val="313131"/>
          <w:sz w:val="24"/>
          <w:szCs w:val="24"/>
        </w:rPr>
      </w:pPr>
      <w:r w:rsidRPr="002A5D2F">
        <w:rPr>
          <w:rFonts w:ascii="Helvetica" w:hAnsi="Helvetica" w:cs="Helvetica"/>
          <w:color w:val="313131"/>
          <w:sz w:val="24"/>
          <w:szCs w:val="24"/>
        </w:rPr>
        <w:t xml:space="preserve">Use </w:t>
      </w:r>
      <w:proofErr w:type="spellStart"/>
      <w:r w:rsidRPr="002A5D2F">
        <w:rPr>
          <w:rFonts w:ascii="Helvetica" w:hAnsi="Helvetica" w:cs="Helvetica"/>
          <w:color w:val="313131"/>
          <w:sz w:val="24"/>
          <w:szCs w:val="24"/>
        </w:rPr>
        <w:t>String</w:t>
      </w:r>
      <w:proofErr w:type="spellEnd"/>
      <w:r w:rsidRPr="002A5D2F">
        <w:rPr>
          <w:rFonts w:ascii="Helvetica" w:hAnsi="Helvetica" w:cs="Helvetica"/>
          <w:color w:val="313131"/>
          <w:sz w:val="24"/>
          <w:szCs w:val="24"/>
        </w:rPr>
        <w:t> </w:t>
      </w:r>
      <w:del w:id="1" w:author="Unknown">
        <w:r w:rsidRPr="002A5D2F">
          <w:rPr>
            <w:rFonts w:ascii="Helvetica" w:hAnsi="Helvetica" w:cs="Helvetica"/>
            <w:color w:val="313131"/>
            <w:sz w:val="24"/>
            <w:szCs w:val="24"/>
          </w:rPr>
          <w:delText>Tricks</w:delText>
        </w:r>
      </w:del>
      <w:r w:rsidRPr="002A5D2F">
        <w:rPr>
          <w:rFonts w:ascii="Helvetica" w:hAnsi="Helvetica" w:cs="Helvetica"/>
          <w:color w:val="313131"/>
          <w:sz w:val="24"/>
          <w:szCs w:val="24"/>
        </w:rPr>
        <w:t> </w:t>
      </w:r>
      <w:proofErr w:type="spellStart"/>
      <w:r w:rsidRPr="002A5D2F">
        <w:rPr>
          <w:rFonts w:ascii="Helvetica" w:hAnsi="Helvetica" w:cs="Helvetica"/>
          <w:color w:val="313131"/>
          <w:sz w:val="24"/>
          <w:szCs w:val="24"/>
        </w:rPr>
        <w:t>Methods</w:t>
      </w:r>
      <w:proofErr w:type="spellEnd"/>
    </w:p>
    <w:p w14:paraId="12E999A0" w14:textId="77777777" w:rsidR="002A5D2F" w:rsidRPr="002A5D2F" w:rsidRDefault="002A5D2F" w:rsidP="002A5D2F">
      <w:pPr>
        <w:pStyle w:val="Ttulo2"/>
        <w:shd w:val="clear" w:color="auto" w:fill="FFFFFF"/>
        <w:spacing w:before="600" w:beforeAutospacing="0" w:after="225" w:afterAutospacing="0" w:line="288" w:lineRule="atLeast"/>
        <w:jc w:val="both"/>
        <w:rPr>
          <w:rFonts w:ascii="Helvetica" w:hAnsi="Helvetica" w:cs="Helvetica"/>
          <w:b w:val="0"/>
          <w:bCs w:val="0"/>
          <w:color w:val="646464"/>
          <w:spacing w:val="15"/>
          <w:sz w:val="24"/>
          <w:szCs w:val="24"/>
        </w:rPr>
      </w:pPr>
      <w:proofErr w:type="spellStart"/>
      <w:r w:rsidRPr="002A5D2F">
        <w:rPr>
          <w:rFonts w:ascii="Helvetica" w:hAnsi="Helvetica" w:cs="Helvetica"/>
          <w:b w:val="0"/>
          <w:bCs w:val="0"/>
          <w:color w:val="646464"/>
          <w:spacing w:val="15"/>
          <w:sz w:val="24"/>
          <w:szCs w:val="24"/>
        </w:rPr>
        <w:t>Task</w:t>
      </w:r>
      <w:proofErr w:type="spellEnd"/>
      <w:r w:rsidRPr="002A5D2F">
        <w:rPr>
          <w:rFonts w:ascii="Helvetica" w:hAnsi="Helvetica" w:cs="Helvetica"/>
          <w:b w:val="0"/>
          <w:bCs w:val="0"/>
          <w:color w:val="646464"/>
          <w:spacing w:val="15"/>
          <w:sz w:val="24"/>
          <w:szCs w:val="24"/>
        </w:rPr>
        <w:t xml:space="preserve"> 1</w:t>
      </w:r>
    </w:p>
    <w:p w14:paraId="26B7587B" w14:textId="77777777" w:rsidR="002A5D2F" w:rsidRPr="002A5D2F" w:rsidRDefault="002A5D2F" w:rsidP="002A5D2F">
      <w:pPr>
        <w:pStyle w:val="Ttulo2"/>
        <w:shd w:val="clear" w:color="auto" w:fill="FFFFFF"/>
        <w:spacing w:before="0" w:beforeAutospacing="0" w:after="225" w:afterAutospacing="0" w:line="288" w:lineRule="atLeast"/>
        <w:jc w:val="both"/>
        <w:rPr>
          <w:rFonts w:ascii="Helvetica" w:hAnsi="Helvetica" w:cs="Helvetica"/>
          <w:b w:val="0"/>
          <w:bCs w:val="0"/>
          <w:color w:val="646464"/>
          <w:spacing w:val="15"/>
          <w:sz w:val="24"/>
          <w:szCs w:val="24"/>
        </w:rPr>
      </w:pPr>
      <w:r w:rsidRPr="002A5D2F">
        <w:rPr>
          <w:rFonts w:ascii="Helvetica" w:hAnsi="Helvetica" w:cs="Helvetica"/>
          <w:b w:val="0"/>
          <w:bCs w:val="0"/>
          <w:color w:val="646464"/>
          <w:spacing w:val="15"/>
          <w:sz w:val="24"/>
          <w:szCs w:val="24"/>
        </w:rPr>
        <w:t xml:space="preserve">Access </w:t>
      </w:r>
      <w:proofErr w:type="spellStart"/>
      <w:r w:rsidRPr="002A5D2F">
        <w:rPr>
          <w:rFonts w:ascii="Helvetica" w:hAnsi="Helvetica" w:cs="Helvetica"/>
          <w:b w:val="0"/>
          <w:bCs w:val="0"/>
          <w:color w:val="646464"/>
          <w:spacing w:val="15"/>
          <w:sz w:val="24"/>
          <w:szCs w:val="24"/>
        </w:rPr>
        <w:t>String</w:t>
      </w:r>
      <w:proofErr w:type="spellEnd"/>
      <w:r w:rsidRPr="002A5D2F">
        <w:rPr>
          <w:rFonts w:ascii="Helvetica" w:hAnsi="Helvetica" w:cs="Helvetica"/>
          <w:b w:val="0"/>
          <w:bCs w:val="0"/>
          <w:color w:val="646464"/>
          <w:spacing w:val="15"/>
          <w:sz w:val="24"/>
          <w:szCs w:val="24"/>
        </w:rPr>
        <w:t xml:space="preserve"> </w:t>
      </w:r>
      <w:proofErr w:type="spellStart"/>
      <w:r w:rsidRPr="002A5D2F">
        <w:rPr>
          <w:rFonts w:ascii="Helvetica" w:hAnsi="Helvetica" w:cs="Helvetica"/>
          <w:b w:val="0"/>
          <w:bCs w:val="0"/>
          <w:color w:val="646464"/>
          <w:spacing w:val="15"/>
          <w:sz w:val="24"/>
          <w:szCs w:val="24"/>
        </w:rPr>
        <w:t>Characters</w:t>
      </w:r>
      <w:proofErr w:type="spellEnd"/>
    </w:p>
    <w:p w14:paraId="62CA39DA" w14:textId="77777777" w:rsidR="002A5D2F" w:rsidRPr="002A5D2F" w:rsidRDefault="002A5D2F" w:rsidP="002A5D2F">
      <w:pPr>
        <w:pStyle w:val="Ttulo3"/>
        <w:shd w:val="clear" w:color="auto" w:fill="FFFFFF"/>
        <w:spacing w:before="0" w:after="150" w:line="336" w:lineRule="atLeast"/>
        <w:jc w:val="both"/>
        <w:rPr>
          <w:rFonts w:ascii="Helvetica" w:hAnsi="Helvetica" w:cs="Helvetica"/>
          <w:b/>
          <w:bCs/>
          <w:color w:val="313131"/>
        </w:rPr>
      </w:pPr>
      <w:proofErr w:type="spellStart"/>
      <w:r w:rsidRPr="002A5D2F">
        <w:rPr>
          <w:rStyle w:val="CdigoHTML"/>
          <w:rFonts w:eastAsiaTheme="majorEastAsia"/>
          <w:color w:val="313131"/>
          <w:sz w:val="24"/>
          <w:szCs w:val="24"/>
        </w:rPr>
        <w:t>working_string</w:t>
      </w:r>
      <w:proofErr w:type="spellEnd"/>
      <w:r w:rsidRPr="002A5D2F">
        <w:rPr>
          <w:rStyle w:val="CdigoHTML"/>
          <w:rFonts w:eastAsiaTheme="majorEastAsia"/>
          <w:color w:val="313131"/>
          <w:sz w:val="24"/>
          <w:szCs w:val="24"/>
        </w:rPr>
        <w:t>[</w:t>
      </w:r>
      <w:proofErr w:type="spellStart"/>
      <w:r w:rsidRPr="002A5D2F">
        <w:rPr>
          <w:rStyle w:val="CdigoHTML"/>
          <w:rFonts w:eastAsiaTheme="majorEastAsia"/>
          <w:color w:val="313131"/>
          <w:sz w:val="24"/>
          <w:szCs w:val="24"/>
        </w:rPr>
        <w:t>index</w:t>
      </w:r>
      <w:proofErr w:type="spellEnd"/>
      <w:r w:rsidRPr="002A5D2F">
        <w:rPr>
          <w:rStyle w:val="CdigoHTML"/>
          <w:rFonts w:eastAsiaTheme="majorEastAsia"/>
          <w:color w:val="313131"/>
          <w:sz w:val="24"/>
          <w:szCs w:val="24"/>
        </w:rPr>
        <w:t>]</w:t>
      </w:r>
    </w:p>
    <w:p w14:paraId="031A51DE" w14:textId="77777777" w:rsidR="002A5D2F" w:rsidRPr="002A5D2F" w:rsidRDefault="002A5D2F" w:rsidP="002A5D2F">
      <w:pPr>
        <w:pStyle w:val="HTMLconformatoprevio"/>
        <w:shd w:val="clear" w:color="auto" w:fill="FFFFFF"/>
        <w:spacing w:before="240" w:after="240" w:line="336" w:lineRule="atLeast"/>
        <w:jc w:val="both"/>
        <w:rPr>
          <w:rStyle w:val="CdigoHTML"/>
          <w:color w:val="313131"/>
          <w:sz w:val="24"/>
          <w:szCs w:val="24"/>
          <w:lang w:val="en-US"/>
        </w:rPr>
      </w:pPr>
      <w:r w:rsidRPr="002A5D2F">
        <w:rPr>
          <w:rStyle w:val="CdigoHTML"/>
          <w:color w:val="313131"/>
          <w:sz w:val="24"/>
          <w:szCs w:val="24"/>
          <w:lang w:val="en-US"/>
        </w:rPr>
        <w:t xml:space="preserve"># [ ] access and print the second character from </w:t>
      </w:r>
      <w:proofErr w:type="spellStart"/>
      <w:r w:rsidRPr="002A5D2F">
        <w:rPr>
          <w:rStyle w:val="CdigoHTML"/>
          <w:color w:val="313131"/>
          <w:sz w:val="24"/>
          <w:szCs w:val="24"/>
          <w:lang w:val="en-US"/>
        </w:rPr>
        <w:t>planet_name</w:t>
      </w:r>
      <w:proofErr w:type="spellEnd"/>
      <w:r w:rsidRPr="002A5D2F">
        <w:rPr>
          <w:rStyle w:val="CdigoHTML"/>
          <w:color w:val="313131"/>
          <w:sz w:val="24"/>
          <w:szCs w:val="24"/>
          <w:lang w:val="en-US"/>
        </w:rPr>
        <w:t>: "u"</w:t>
      </w:r>
    </w:p>
    <w:p w14:paraId="23C353D1" w14:textId="77777777" w:rsidR="002A5D2F" w:rsidRPr="002A5D2F" w:rsidRDefault="002A5D2F" w:rsidP="002A5D2F">
      <w:pPr>
        <w:pStyle w:val="HTMLconformatoprevio"/>
        <w:shd w:val="clear" w:color="auto" w:fill="FFFFFF"/>
        <w:spacing w:before="240" w:after="240" w:line="336" w:lineRule="atLeast"/>
        <w:jc w:val="both"/>
        <w:rPr>
          <w:rStyle w:val="CdigoHTML"/>
          <w:color w:val="313131"/>
          <w:sz w:val="24"/>
          <w:szCs w:val="24"/>
          <w:lang w:val="en-US"/>
        </w:rPr>
      </w:pPr>
      <w:proofErr w:type="spellStart"/>
      <w:r w:rsidRPr="002A5D2F">
        <w:rPr>
          <w:rStyle w:val="CdigoHTML"/>
          <w:color w:val="313131"/>
          <w:sz w:val="24"/>
          <w:szCs w:val="24"/>
          <w:lang w:val="en-US"/>
        </w:rPr>
        <w:t>planet_name</w:t>
      </w:r>
      <w:proofErr w:type="spellEnd"/>
      <w:r w:rsidRPr="002A5D2F">
        <w:rPr>
          <w:rStyle w:val="CdigoHTML"/>
          <w:color w:val="313131"/>
          <w:sz w:val="24"/>
          <w:szCs w:val="24"/>
          <w:lang w:val="en-US"/>
        </w:rPr>
        <w:t xml:space="preserve"> = "Jupiter"</w:t>
      </w:r>
    </w:p>
    <w:p w14:paraId="17734C2D" w14:textId="77777777" w:rsidR="002A5D2F" w:rsidRPr="002A5D2F" w:rsidRDefault="002A5D2F" w:rsidP="002A5D2F">
      <w:pPr>
        <w:pStyle w:val="HTMLconformatoprevio"/>
        <w:shd w:val="clear" w:color="auto" w:fill="FFFFFF"/>
        <w:spacing w:before="240" w:after="240" w:line="336" w:lineRule="atLeast"/>
        <w:jc w:val="both"/>
        <w:rPr>
          <w:rStyle w:val="CdigoHTML"/>
          <w:color w:val="313131"/>
          <w:sz w:val="24"/>
          <w:szCs w:val="24"/>
          <w:lang w:val="en-US"/>
        </w:rPr>
      </w:pPr>
      <w:r w:rsidRPr="002A5D2F">
        <w:rPr>
          <w:rStyle w:val="CdigoHTML"/>
          <w:color w:val="313131"/>
          <w:sz w:val="24"/>
          <w:szCs w:val="24"/>
          <w:lang w:val="en-US"/>
        </w:rPr>
        <w:t xml:space="preserve"># [ ] access and print the first character from </w:t>
      </w:r>
      <w:proofErr w:type="spellStart"/>
      <w:r w:rsidRPr="002A5D2F">
        <w:rPr>
          <w:rStyle w:val="CdigoHTML"/>
          <w:color w:val="313131"/>
          <w:sz w:val="24"/>
          <w:szCs w:val="24"/>
          <w:lang w:val="en-US"/>
        </w:rPr>
        <w:t>planet_name</w:t>
      </w:r>
      <w:proofErr w:type="spellEnd"/>
      <w:r w:rsidRPr="002A5D2F">
        <w:rPr>
          <w:rStyle w:val="CdigoHTML"/>
          <w:color w:val="313131"/>
          <w:sz w:val="24"/>
          <w:szCs w:val="24"/>
          <w:lang w:val="en-US"/>
        </w:rPr>
        <w:t>: "J"</w:t>
      </w:r>
    </w:p>
    <w:p w14:paraId="3D3E1D42" w14:textId="77777777" w:rsidR="002A5D2F" w:rsidRPr="002A5D2F" w:rsidRDefault="002A5D2F" w:rsidP="002A5D2F">
      <w:pPr>
        <w:pStyle w:val="HTMLconformatoprevio"/>
        <w:shd w:val="clear" w:color="auto" w:fill="FFFFFF"/>
        <w:spacing w:before="240" w:after="240" w:line="336" w:lineRule="atLeast"/>
        <w:jc w:val="both"/>
        <w:rPr>
          <w:rStyle w:val="CdigoHTML"/>
          <w:color w:val="313131"/>
          <w:sz w:val="24"/>
          <w:szCs w:val="24"/>
          <w:lang w:val="en-US"/>
        </w:rPr>
      </w:pPr>
      <w:proofErr w:type="spellStart"/>
      <w:r w:rsidRPr="002A5D2F">
        <w:rPr>
          <w:rStyle w:val="CdigoHTML"/>
          <w:color w:val="313131"/>
          <w:sz w:val="24"/>
          <w:szCs w:val="24"/>
          <w:lang w:val="en-US"/>
        </w:rPr>
        <w:t>planet_name</w:t>
      </w:r>
      <w:proofErr w:type="spellEnd"/>
      <w:r w:rsidRPr="002A5D2F">
        <w:rPr>
          <w:rStyle w:val="CdigoHTML"/>
          <w:color w:val="313131"/>
          <w:sz w:val="24"/>
          <w:szCs w:val="24"/>
          <w:lang w:val="en-US"/>
        </w:rPr>
        <w:t xml:space="preserve"> = "Jupiter"</w:t>
      </w:r>
    </w:p>
    <w:p w14:paraId="12F54EB0" w14:textId="77777777" w:rsidR="002A5D2F" w:rsidRPr="002A5D2F" w:rsidRDefault="002A5D2F" w:rsidP="002A5D2F">
      <w:pPr>
        <w:pStyle w:val="HTMLconformatoprevio"/>
        <w:shd w:val="clear" w:color="auto" w:fill="FFFFFF"/>
        <w:spacing w:before="240" w:after="240" w:line="336" w:lineRule="atLeast"/>
        <w:jc w:val="both"/>
        <w:rPr>
          <w:rStyle w:val="CdigoHTML"/>
          <w:color w:val="313131"/>
          <w:sz w:val="24"/>
          <w:szCs w:val="24"/>
          <w:lang w:val="en-US"/>
        </w:rPr>
      </w:pPr>
      <w:r w:rsidRPr="002A5D2F">
        <w:rPr>
          <w:rStyle w:val="CdigoHTML"/>
          <w:color w:val="313131"/>
          <w:sz w:val="24"/>
          <w:szCs w:val="24"/>
          <w:lang w:val="en-US"/>
        </w:rPr>
        <w:t xml:space="preserve"># [ ] access and print the first and last characters from </w:t>
      </w:r>
      <w:proofErr w:type="spellStart"/>
      <w:r w:rsidRPr="002A5D2F">
        <w:rPr>
          <w:rStyle w:val="CdigoHTML"/>
          <w:color w:val="313131"/>
          <w:sz w:val="24"/>
          <w:szCs w:val="24"/>
          <w:lang w:val="en-US"/>
        </w:rPr>
        <w:t>planet_name</w:t>
      </w:r>
      <w:proofErr w:type="spellEnd"/>
    </w:p>
    <w:p w14:paraId="67D86404" w14:textId="77777777" w:rsidR="002A5D2F" w:rsidRPr="002A5D2F" w:rsidRDefault="002A5D2F" w:rsidP="002A5D2F">
      <w:pPr>
        <w:pStyle w:val="HTMLconformatoprevio"/>
        <w:shd w:val="clear" w:color="auto" w:fill="FFFFFF"/>
        <w:spacing w:before="240" w:after="240" w:line="336" w:lineRule="atLeast"/>
        <w:jc w:val="both"/>
        <w:rPr>
          <w:rStyle w:val="CdigoHTML"/>
          <w:color w:val="313131"/>
          <w:sz w:val="24"/>
          <w:szCs w:val="24"/>
          <w:lang w:val="en-US"/>
        </w:rPr>
      </w:pPr>
      <w:proofErr w:type="spellStart"/>
      <w:r w:rsidRPr="002A5D2F">
        <w:rPr>
          <w:rStyle w:val="CdigoHTML"/>
          <w:color w:val="313131"/>
          <w:sz w:val="24"/>
          <w:szCs w:val="24"/>
          <w:lang w:val="en-US"/>
        </w:rPr>
        <w:t>planet_name</w:t>
      </w:r>
      <w:proofErr w:type="spellEnd"/>
      <w:r w:rsidRPr="002A5D2F">
        <w:rPr>
          <w:rStyle w:val="CdigoHTML"/>
          <w:color w:val="313131"/>
          <w:sz w:val="24"/>
          <w:szCs w:val="24"/>
          <w:lang w:val="en-US"/>
        </w:rPr>
        <w:t xml:space="preserve"> = "Jupiter"</w:t>
      </w:r>
    </w:p>
    <w:p w14:paraId="7381E27D" w14:textId="77777777" w:rsidR="002A5D2F" w:rsidRPr="002A5D2F" w:rsidRDefault="002A5D2F" w:rsidP="002A5D2F">
      <w:pPr>
        <w:pStyle w:val="HTMLconformatoprevio"/>
        <w:shd w:val="clear" w:color="auto" w:fill="FFFFFF"/>
        <w:spacing w:before="240" w:after="240" w:line="336" w:lineRule="atLeast"/>
        <w:jc w:val="both"/>
        <w:rPr>
          <w:rStyle w:val="CdigoHTML"/>
          <w:color w:val="313131"/>
          <w:sz w:val="24"/>
          <w:szCs w:val="24"/>
          <w:lang w:val="en-US"/>
        </w:rPr>
      </w:pPr>
      <w:r w:rsidRPr="002A5D2F">
        <w:rPr>
          <w:rStyle w:val="CdigoHTML"/>
          <w:color w:val="313131"/>
          <w:sz w:val="24"/>
          <w:szCs w:val="24"/>
          <w:lang w:val="en-US"/>
        </w:rPr>
        <w:lastRenderedPageBreak/>
        <w:t xml:space="preserve"># [ ] using a negative index access and print the first character from </w:t>
      </w:r>
      <w:proofErr w:type="spellStart"/>
      <w:r w:rsidRPr="002A5D2F">
        <w:rPr>
          <w:rStyle w:val="CdigoHTML"/>
          <w:color w:val="313131"/>
          <w:sz w:val="24"/>
          <w:szCs w:val="24"/>
          <w:lang w:val="en-US"/>
        </w:rPr>
        <w:t>planet_name</w:t>
      </w:r>
      <w:proofErr w:type="spellEnd"/>
      <w:r w:rsidRPr="002A5D2F">
        <w:rPr>
          <w:rStyle w:val="CdigoHTML"/>
          <w:color w:val="313131"/>
          <w:sz w:val="24"/>
          <w:szCs w:val="24"/>
          <w:lang w:val="en-US"/>
        </w:rPr>
        <w:t>: "J"</w:t>
      </w:r>
    </w:p>
    <w:p w14:paraId="58DACAF9" w14:textId="77777777" w:rsidR="002A5D2F" w:rsidRPr="002A5D2F" w:rsidRDefault="002A5D2F" w:rsidP="002A5D2F">
      <w:pPr>
        <w:pStyle w:val="HTMLconformatoprevio"/>
        <w:shd w:val="clear" w:color="auto" w:fill="FFFFFF"/>
        <w:spacing w:before="240" w:after="240" w:line="336" w:lineRule="atLeast"/>
        <w:jc w:val="both"/>
        <w:rPr>
          <w:rStyle w:val="CdigoHTML"/>
          <w:color w:val="313131"/>
          <w:sz w:val="24"/>
          <w:szCs w:val="24"/>
          <w:lang w:val="en-US"/>
        </w:rPr>
      </w:pPr>
      <w:proofErr w:type="spellStart"/>
      <w:r w:rsidRPr="002A5D2F">
        <w:rPr>
          <w:rStyle w:val="CdigoHTML"/>
          <w:color w:val="313131"/>
          <w:sz w:val="24"/>
          <w:szCs w:val="24"/>
          <w:lang w:val="en-US"/>
        </w:rPr>
        <w:t>planet_name</w:t>
      </w:r>
      <w:proofErr w:type="spellEnd"/>
      <w:r w:rsidRPr="002A5D2F">
        <w:rPr>
          <w:rStyle w:val="CdigoHTML"/>
          <w:color w:val="313131"/>
          <w:sz w:val="24"/>
          <w:szCs w:val="24"/>
          <w:lang w:val="en-US"/>
        </w:rPr>
        <w:t xml:space="preserve"> = "Jupiter"</w:t>
      </w:r>
    </w:p>
    <w:p w14:paraId="5CA98C25" w14:textId="77777777" w:rsidR="002A5D2F" w:rsidRPr="002A5D2F" w:rsidRDefault="002A5D2F" w:rsidP="002A5D2F">
      <w:pPr>
        <w:pStyle w:val="Ttulo2"/>
        <w:shd w:val="clear" w:color="auto" w:fill="FFFFFF"/>
        <w:spacing w:before="0" w:beforeAutospacing="0" w:after="225" w:afterAutospacing="0" w:line="288" w:lineRule="atLeast"/>
        <w:jc w:val="both"/>
        <w:rPr>
          <w:rFonts w:ascii="Helvetica" w:hAnsi="Helvetica" w:cs="Helvetica"/>
          <w:b w:val="0"/>
          <w:bCs w:val="0"/>
          <w:color w:val="646464"/>
          <w:spacing w:val="15"/>
          <w:sz w:val="24"/>
          <w:szCs w:val="24"/>
          <w:lang w:val="en-US"/>
        </w:rPr>
      </w:pPr>
      <w:r w:rsidRPr="002A5D2F">
        <w:rPr>
          <w:rFonts w:ascii="Helvetica" w:hAnsi="Helvetica" w:cs="Helvetica"/>
          <w:b w:val="0"/>
          <w:bCs w:val="0"/>
          <w:color w:val="646464"/>
          <w:spacing w:val="15"/>
          <w:sz w:val="24"/>
          <w:szCs w:val="24"/>
          <w:lang w:val="en-US"/>
        </w:rPr>
        <w:t>Task 2</w:t>
      </w:r>
    </w:p>
    <w:p w14:paraId="6F72518A" w14:textId="77777777" w:rsidR="002A5D2F" w:rsidRPr="002A5D2F" w:rsidRDefault="002A5D2F" w:rsidP="002A5D2F">
      <w:pPr>
        <w:pStyle w:val="Ttulo2"/>
        <w:shd w:val="clear" w:color="auto" w:fill="FFFFFF"/>
        <w:spacing w:before="0" w:beforeAutospacing="0" w:after="225" w:afterAutospacing="0" w:line="288" w:lineRule="atLeast"/>
        <w:jc w:val="both"/>
        <w:rPr>
          <w:rFonts w:ascii="Helvetica" w:hAnsi="Helvetica" w:cs="Helvetica"/>
          <w:b w:val="0"/>
          <w:bCs w:val="0"/>
          <w:color w:val="646464"/>
          <w:spacing w:val="15"/>
          <w:sz w:val="24"/>
          <w:szCs w:val="24"/>
          <w:lang w:val="en-US"/>
        </w:rPr>
      </w:pPr>
      <w:r w:rsidRPr="002A5D2F">
        <w:rPr>
          <w:rFonts w:ascii="Helvetica" w:hAnsi="Helvetica" w:cs="Helvetica"/>
          <w:b w:val="0"/>
          <w:bCs w:val="0"/>
          <w:color w:val="646464"/>
          <w:spacing w:val="15"/>
          <w:sz w:val="24"/>
          <w:szCs w:val="24"/>
          <w:lang w:val="en-US"/>
        </w:rPr>
        <w:t>slice</w:t>
      </w:r>
    </w:p>
    <w:p w14:paraId="0FAEFCC5" w14:textId="77777777" w:rsidR="002A5D2F" w:rsidRPr="002A5D2F" w:rsidRDefault="002A5D2F" w:rsidP="002A5D2F">
      <w:pPr>
        <w:pStyle w:val="Ttulo3"/>
        <w:shd w:val="clear" w:color="auto" w:fill="FFFFFF"/>
        <w:spacing w:before="0" w:after="150" w:line="336" w:lineRule="atLeast"/>
        <w:jc w:val="both"/>
        <w:rPr>
          <w:rFonts w:ascii="Helvetica" w:hAnsi="Helvetica" w:cs="Helvetica"/>
          <w:b/>
          <w:bCs/>
          <w:color w:val="313131"/>
          <w:lang w:val="en-US"/>
        </w:rPr>
      </w:pPr>
      <w:proofErr w:type="spellStart"/>
      <w:r w:rsidRPr="002A5D2F">
        <w:rPr>
          <w:rStyle w:val="CdigoHTML"/>
          <w:rFonts w:eastAsiaTheme="majorEastAsia"/>
          <w:color w:val="313131"/>
          <w:sz w:val="24"/>
          <w:szCs w:val="24"/>
          <w:lang w:val="en-US"/>
        </w:rPr>
        <w:t>working_string</w:t>
      </w:r>
      <w:proofErr w:type="spellEnd"/>
      <w:r w:rsidRPr="002A5D2F">
        <w:rPr>
          <w:rStyle w:val="CdigoHTML"/>
          <w:rFonts w:eastAsiaTheme="majorEastAsia"/>
          <w:color w:val="313131"/>
          <w:sz w:val="24"/>
          <w:szCs w:val="24"/>
          <w:lang w:val="en-US"/>
        </w:rPr>
        <w:t>[</w:t>
      </w:r>
      <w:proofErr w:type="spellStart"/>
      <w:r w:rsidRPr="002A5D2F">
        <w:rPr>
          <w:rStyle w:val="CdigoHTML"/>
          <w:rFonts w:eastAsiaTheme="majorEastAsia"/>
          <w:color w:val="313131"/>
          <w:sz w:val="24"/>
          <w:szCs w:val="24"/>
          <w:lang w:val="en-US"/>
        </w:rPr>
        <w:t>start:stop</w:t>
      </w:r>
      <w:proofErr w:type="spellEnd"/>
      <w:r w:rsidRPr="002A5D2F">
        <w:rPr>
          <w:rStyle w:val="CdigoHTML"/>
          <w:rFonts w:eastAsiaTheme="majorEastAsia"/>
          <w:color w:val="313131"/>
          <w:sz w:val="24"/>
          <w:szCs w:val="24"/>
          <w:lang w:val="en-US"/>
        </w:rPr>
        <w:t>]</w:t>
      </w:r>
    </w:p>
    <w:p w14:paraId="4723B8C1" w14:textId="77777777" w:rsidR="002A5D2F" w:rsidRPr="002A5D2F" w:rsidRDefault="002A5D2F" w:rsidP="002A5D2F">
      <w:pPr>
        <w:pStyle w:val="Ttulo3"/>
        <w:shd w:val="clear" w:color="auto" w:fill="FFFFFF"/>
        <w:spacing w:before="0" w:after="150" w:line="336" w:lineRule="atLeast"/>
        <w:jc w:val="both"/>
        <w:rPr>
          <w:rFonts w:ascii="Helvetica" w:hAnsi="Helvetica" w:cs="Helvetica"/>
          <w:color w:val="313131"/>
          <w:lang w:val="en-US"/>
        </w:rPr>
      </w:pPr>
      <w:proofErr w:type="spellStart"/>
      <w:r w:rsidRPr="002A5D2F">
        <w:rPr>
          <w:rStyle w:val="CdigoHTML"/>
          <w:rFonts w:eastAsiaTheme="majorEastAsia"/>
          <w:color w:val="313131"/>
          <w:sz w:val="24"/>
          <w:szCs w:val="24"/>
          <w:lang w:val="en-US"/>
        </w:rPr>
        <w:t>working_string</w:t>
      </w:r>
      <w:proofErr w:type="spellEnd"/>
      <w:r w:rsidRPr="002A5D2F">
        <w:rPr>
          <w:rStyle w:val="CdigoHTML"/>
          <w:rFonts w:eastAsiaTheme="majorEastAsia"/>
          <w:color w:val="313131"/>
          <w:sz w:val="24"/>
          <w:szCs w:val="24"/>
          <w:lang w:val="en-US"/>
        </w:rPr>
        <w:t>[</w:t>
      </w:r>
      <w:proofErr w:type="spellStart"/>
      <w:r w:rsidRPr="002A5D2F">
        <w:rPr>
          <w:rStyle w:val="CdigoHTML"/>
          <w:rFonts w:eastAsiaTheme="majorEastAsia"/>
          <w:color w:val="313131"/>
          <w:sz w:val="24"/>
          <w:szCs w:val="24"/>
          <w:lang w:val="en-US"/>
        </w:rPr>
        <w:t>start:stop:step</w:t>
      </w:r>
      <w:proofErr w:type="spellEnd"/>
      <w:r w:rsidRPr="002A5D2F">
        <w:rPr>
          <w:rStyle w:val="CdigoHTML"/>
          <w:rFonts w:eastAsiaTheme="majorEastAsia"/>
          <w:color w:val="313131"/>
          <w:sz w:val="24"/>
          <w:szCs w:val="24"/>
          <w:lang w:val="en-US"/>
        </w:rPr>
        <w:t>]</w:t>
      </w:r>
    </w:p>
    <w:p w14:paraId="40739DE1" w14:textId="77777777" w:rsidR="002A5D2F" w:rsidRPr="002A5D2F" w:rsidRDefault="002A5D2F" w:rsidP="002A5D2F">
      <w:pPr>
        <w:pStyle w:val="HTMLconformatoprevio"/>
        <w:shd w:val="clear" w:color="auto" w:fill="FFFFFF"/>
        <w:spacing w:before="240" w:after="240" w:line="336" w:lineRule="atLeast"/>
        <w:jc w:val="both"/>
        <w:rPr>
          <w:rStyle w:val="CdigoHTML"/>
          <w:color w:val="313131"/>
          <w:sz w:val="24"/>
          <w:szCs w:val="24"/>
          <w:lang w:val="en-US"/>
        </w:rPr>
      </w:pPr>
      <w:r w:rsidRPr="002A5D2F">
        <w:rPr>
          <w:rStyle w:val="CdigoHTML"/>
          <w:color w:val="313131"/>
          <w:sz w:val="24"/>
          <w:szCs w:val="24"/>
          <w:lang w:val="en-US"/>
        </w:rPr>
        <w:t xml:space="preserve"># [ ] print </w:t>
      </w:r>
      <w:proofErr w:type="spellStart"/>
      <w:r w:rsidRPr="002A5D2F">
        <w:rPr>
          <w:rStyle w:val="CdigoHTML"/>
          <w:color w:val="313131"/>
          <w:sz w:val="24"/>
          <w:szCs w:val="24"/>
          <w:lang w:val="en-US"/>
        </w:rPr>
        <w:t>planet_name</w:t>
      </w:r>
      <w:proofErr w:type="spellEnd"/>
      <w:r w:rsidRPr="002A5D2F">
        <w:rPr>
          <w:rStyle w:val="CdigoHTML"/>
          <w:color w:val="313131"/>
          <w:sz w:val="24"/>
          <w:szCs w:val="24"/>
          <w:lang w:val="en-US"/>
        </w:rPr>
        <w:t xml:space="preserve"> sliced into the first 3 characters and remaining characters</w:t>
      </w:r>
    </w:p>
    <w:p w14:paraId="2E7C8B71" w14:textId="77777777" w:rsidR="002A5D2F" w:rsidRPr="002A5D2F" w:rsidRDefault="002A5D2F" w:rsidP="002A5D2F">
      <w:pPr>
        <w:pStyle w:val="HTMLconformatoprevio"/>
        <w:shd w:val="clear" w:color="auto" w:fill="FFFFFF"/>
        <w:spacing w:before="240" w:after="240" w:line="336" w:lineRule="atLeast"/>
        <w:jc w:val="both"/>
        <w:rPr>
          <w:rStyle w:val="CdigoHTML"/>
          <w:color w:val="313131"/>
          <w:sz w:val="24"/>
          <w:szCs w:val="24"/>
          <w:lang w:val="en-US"/>
        </w:rPr>
      </w:pPr>
      <w:proofErr w:type="spellStart"/>
      <w:r w:rsidRPr="002A5D2F">
        <w:rPr>
          <w:rStyle w:val="CdigoHTML"/>
          <w:color w:val="313131"/>
          <w:sz w:val="24"/>
          <w:szCs w:val="24"/>
          <w:lang w:val="en-US"/>
        </w:rPr>
        <w:t>planet_name</w:t>
      </w:r>
      <w:proofErr w:type="spellEnd"/>
      <w:r w:rsidRPr="002A5D2F">
        <w:rPr>
          <w:rStyle w:val="CdigoHTML"/>
          <w:color w:val="313131"/>
          <w:sz w:val="24"/>
          <w:szCs w:val="24"/>
          <w:lang w:val="en-US"/>
        </w:rPr>
        <w:t xml:space="preserve"> = "Neptune"</w:t>
      </w:r>
    </w:p>
    <w:p w14:paraId="7AFE4B8F" w14:textId="77777777" w:rsidR="002A5D2F" w:rsidRPr="002A5D2F" w:rsidRDefault="002A5D2F" w:rsidP="002A5D2F">
      <w:pPr>
        <w:pStyle w:val="HTMLconformatoprevio"/>
        <w:shd w:val="clear" w:color="auto" w:fill="FFFFFF"/>
        <w:spacing w:before="240" w:after="240" w:line="336" w:lineRule="atLeast"/>
        <w:jc w:val="both"/>
        <w:rPr>
          <w:rStyle w:val="CdigoHTML"/>
          <w:color w:val="313131"/>
          <w:sz w:val="24"/>
          <w:szCs w:val="24"/>
          <w:lang w:val="en-US"/>
        </w:rPr>
      </w:pPr>
      <w:r w:rsidRPr="002A5D2F">
        <w:rPr>
          <w:rStyle w:val="CdigoHTML"/>
          <w:color w:val="313131"/>
          <w:sz w:val="24"/>
          <w:szCs w:val="24"/>
          <w:lang w:val="en-US"/>
        </w:rPr>
        <w:t xml:space="preserve"># [ ] print 1st char and then every 3rd char of </w:t>
      </w:r>
      <w:proofErr w:type="spellStart"/>
      <w:r w:rsidRPr="002A5D2F">
        <w:rPr>
          <w:rStyle w:val="CdigoHTML"/>
          <w:color w:val="313131"/>
          <w:sz w:val="24"/>
          <w:szCs w:val="24"/>
          <w:lang w:val="en-US"/>
        </w:rPr>
        <w:t>wise_words</w:t>
      </w:r>
      <w:proofErr w:type="spellEnd"/>
    </w:p>
    <w:p w14:paraId="08A5A12B" w14:textId="77777777" w:rsidR="002A5D2F" w:rsidRPr="002A5D2F" w:rsidRDefault="002A5D2F" w:rsidP="002A5D2F">
      <w:pPr>
        <w:pStyle w:val="HTMLconformatoprevio"/>
        <w:shd w:val="clear" w:color="auto" w:fill="FFFFFF"/>
        <w:spacing w:before="240" w:after="240" w:line="336" w:lineRule="atLeast"/>
        <w:jc w:val="both"/>
        <w:rPr>
          <w:rStyle w:val="CdigoHTML"/>
          <w:color w:val="313131"/>
          <w:sz w:val="24"/>
          <w:szCs w:val="24"/>
          <w:lang w:val="en-US"/>
        </w:rPr>
      </w:pPr>
      <w:r w:rsidRPr="002A5D2F">
        <w:rPr>
          <w:rStyle w:val="CdigoHTML"/>
          <w:color w:val="313131"/>
          <w:sz w:val="24"/>
          <w:szCs w:val="24"/>
          <w:lang w:val="en-US"/>
        </w:rPr>
        <w:t># use string slice with a step</w:t>
      </w:r>
    </w:p>
    <w:p w14:paraId="5524979B" w14:textId="77777777" w:rsidR="002A5D2F" w:rsidRPr="002A5D2F" w:rsidRDefault="002A5D2F" w:rsidP="002A5D2F">
      <w:pPr>
        <w:pStyle w:val="HTMLconformatoprevio"/>
        <w:shd w:val="clear" w:color="auto" w:fill="FFFFFF"/>
        <w:spacing w:before="240" w:after="240" w:line="336" w:lineRule="atLeast"/>
        <w:jc w:val="both"/>
        <w:rPr>
          <w:rStyle w:val="CdigoHTML"/>
          <w:color w:val="313131"/>
          <w:sz w:val="24"/>
          <w:szCs w:val="24"/>
          <w:lang w:val="en-US"/>
        </w:rPr>
      </w:pPr>
      <w:proofErr w:type="spellStart"/>
      <w:r w:rsidRPr="002A5D2F">
        <w:rPr>
          <w:rStyle w:val="CdigoHTML"/>
          <w:color w:val="313131"/>
          <w:sz w:val="24"/>
          <w:szCs w:val="24"/>
          <w:lang w:val="en-US"/>
        </w:rPr>
        <w:t>wise_words</w:t>
      </w:r>
      <w:proofErr w:type="spellEnd"/>
      <w:r w:rsidRPr="002A5D2F">
        <w:rPr>
          <w:rStyle w:val="CdigoHTML"/>
          <w:color w:val="313131"/>
          <w:sz w:val="24"/>
          <w:szCs w:val="24"/>
          <w:lang w:val="en-US"/>
        </w:rPr>
        <w:t xml:space="preserve"> = 'Play it who opens'</w:t>
      </w:r>
    </w:p>
    <w:p w14:paraId="77D8FCDB" w14:textId="77777777" w:rsidR="002A5D2F" w:rsidRPr="002A5D2F" w:rsidRDefault="002A5D2F" w:rsidP="002A5D2F">
      <w:pPr>
        <w:pStyle w:val="HTMLconformatoprevio"/>
        <w:shd w:val="clear" w:color="auto" w:fill="FFFFFF"/>
        <w:spacing w:before="240" w:after="240" w:line="336" w:lineRule="atLeast"/>
        <w:jc w:val="both"/>
        <w:rPr>
          <w:rStyle w:val="CdigoHTML"/>
          <w:color w:val="313131"/>
          <w:sz w:val="24"/>
          <w:szCs w:val="24"/>
          <w:lang w:val="en-US"/>
        </w:rPr>
      </w:pPr>
      <w:r w:rsidRPr="002A5D2F">
        <w:rPr>
          <w:rStyle w:val="CdigoHTML"/>
          <w:color w:val="313131"/>
          <w:sz w:val="24"/>
          <w:szCs w:val="24"/>
          <w:lang w:val="en-US"/>
        </w:rPr>
        <w:t xml:space="preserve"># [ ] print </w:t>
      </w:r>
      <w:proofErr w:type="spellStart"/>
      <w:r w:rsidRPr="002A5D2F">
        <w:rPr>
          <w:rStyle w:val="CdigoHTML"/>
          <w:color w:val="313131"/>
          <w:sz w:val="24"/>
          <w:szCs w:val="24"/>
          <w:lang w:val="en-US"/>
        </w:rPr>
        <w:t>planet_name</w:t>
      </w:r>
      <w:proofErr w:type="spellEnd"/>
      <w:r w:rsidRPr="002A5D2F">
        <w:rPr>
          <w:rStyle w:val="CdigoHTML"/>
          <w:color w:val="313131"/>
          <w:sz w:val="24"/>
          <w:szCs w:val="24"/>
          <w:lang w:val="en-US"/>
        </w:rPr>
        <w:t xml:space="preserve"> in reverse</w:t>
      </w:r>
    </w:p>
    <w:p w14:paraId="5A695ECF" w14:textId="77777777" w:rsidR="002A5D2F" w:rsidRPr="002A5D2F" w:rsidRDefault="002A5D2F" w:rsidP="002A5D2F">
      <w:pPr>
        <w:pStyle w:val="Ttulo2"/>
        <w:shd w:val="clear" w:color="auto" w:fill="FFFFFF"/>
        <w:spacing w:before="0" w:beforeAutospacing="0" w:after="225" w:afterAutospacing="0" w:line="288" w:lineRule="atLeast"/>
        <w:jc w:val="both"/>
        <w:rPr>
          <w:rFonts w:ascii="Helvetica" w:hAnsi="Helvetica" w:cs="Helvetica"/>
          <w:b w:val="0"/>
          <w:bCs w:val="0"/>
          <w:color w:val="646464"/>
          <w:spacing w:val="15"/>
          <w:sz w:val="24"/>
          <w:szCs w:val="24"/>
          <w:lang w:val="en-US"/>
        </w:rPr>
      </w:pPr>
      <w:r w:rsidRPr="002A5D2F">
        <w:rPr>
          <w:rFonts w:ascii="Helvetica" w:hAnsi="Helvetica" w:cs="Helvetica"/>
          <w:b w:val="0"/>
          <w:bCs w:val="0"/>
          <w:color w:val="646464"/>
          <w:spacing w:val="15"/>
          <w:sz w:val="24"/>
          <w:szCs w:val="24"/>
          <w:lang w:val="en-US"/>
        </w:rPr>
        <w:t>Task 3</w:t>
      </w:r>
    </w:p>
    <w:p w14:paraId="176711C7" w14:textId="77777777" w:rsidR="002A5D2F" w:rsidRPr="002A5D2F" w:rsidRDefault="002A5D2F" w:rsidP="002A5D2F">
      <w:pPr>
        <w:pStyle w:val="Ttulo2"/>
        <w:shd w:val="clear" w:color="auto" w:fill="FFFFFF"/>
        <w:spacing w:before="0" w:beforeAutospacing="0" w:after="225" w:afterAutospacing="0" w:line="288" w:lineRule="atLeast"/>
        <w:jc w:val="both"/>
        <w:rPr>
          <w:rFonts w:ascii="Helvetica" w:hAnsi="Helvetica" w:cs="Helvetica"/>
          <w:b w:val="0"/>
          <w:bCs w:val="0"/>
          <w:color w:val="646464"/>
          <w:spacing w:val="15"/>
          <w:sz w:val="24"/>
          <w:szCs w:val="24"/>
          <w:lang w:val="en-US"/>
        </w:rPr>
      </w:pPr>
      <w:r w:rsidRPr="002A5D2F">
        <w:rPr>
          <w:rFonts w:ascii="Helvetica" w:hAnsi="Helvetica" w:cs="Helvetica"/>
          <w:b w:val="0"/>
          <w:bCs w:val="0"/>
          <w:color w:val="646464"/>
          <w:spacing w:val="15"/>
          <w:sz w:val="24"/>
          <w:szCs w:val="24"/>
          <w:lang w:val="en-US"/>
        </w:rPr>
        <w:t>iterate a String</w:t>
      </w:r>
    </w:p>
    <w:p w14:paraId="6821CC51" w14:textId="77777777" w:rsidR="002A5D2F" w:rsidRPr="002A5D2F" w:rsidRDefault="002A5D2F" w:rsidP="002A5D2F">
      <w:pPr>
        <w:pStyle w:val="Ttulo3"/>
        <w:shd w:val="clear" w:color="auto" w:fill="FFFFFF"/>
        <w:spacing w:before="0" w:after="150" w:line="336" w:lineRule="atLeast"/>
        <w:jc w:val="both"/>
        <w:rPr>
          <w:rFonts w:ascii="Helvetica" w:hAnsi="Helvetica" w:cs="Helvetica"/>
          <w:b/>
          <w:bCs/>
          <w:color w:val="313131"/>
          <w:lang w:val="en-US"/>
        </w:rPr>
      </w:pPr>
      <w:r w:rsidRPr="002A5D2F">
        <w:rPr>
          <w:rStyle w:val="CdigoHTML"/>
          <w:rFonts w:eastAsiaTheme="majorEastAsia"/>
          <w:color w:val="313131"/>
          <w:sz w:val="24"/>
          <w:szCs w:val="24"/>
          <w:lang w:val="en-US"/>
        </w:rPr>
        <w:t>for letter in sentence:</w:t>
      </w:r>
    </w:p>
    <w:p w14:paraId="73A83523" w14:textId="77777777" w:rsidR="002A5D2F" w:rsidRPr="002A5D2F" w:rsidRDefault="002A5D2F" w:rsidP="002A5D2F">
      <w:pPr>
        <w:pStyle w:val="HTMLconformatoprevio"/>
        <w:shd w:val="clear" w:color="auto" w:fill="FFFFFF"/>
        <w:spacing w:before="240" w:after="240" w:line="336" w:lineRule="atLeast"/>
        <w:jc w:val="both"/>
        <w:rPr>
          <w:rStyle w:val="CdigoHTML"/>
          <w:color w:val="313131"/>
          <w:sz w:val="24"/>
          <w:szCs w:val="24"/>
          <w:lang w:val="en-US"/>
        </w:rPr>
      </w:pPr>
      <w:r w:rsidRPr="002A5D2F">
        <w:rPr>
          <w:rStyle w:val="CdigoHTML"/>
          <w:color w:val="313131"/>
          <w:sz w:val="24"/>
          <w:szCs w:val="24"/>
          <w:lang w:val="en-US"/>
        </w:rPr>
        <w:t xml:space="preserve"># [ ] Get user input for 1 </w:t>
      </w:r>
      <w:proofErr w:type="spellStart"/>
      <w:r w:rsidRPr="002A5D2F">
        <w:rPr>
          <w:rStyle w:val="CdigoHTML"/>
          <w:color w:val="313131"/>
          <w:sz w:val="24"/>
          <w:szCs w:val="24"/>
          <w:lang w:val="en-US"/>
        </w:rPr>
        <w:t>fav_food</w:t>
      </w:r>
      <w:proofErr w:type="spellEnd"/>
    </w:p>
    <w:p w14:paraId="170B6745" w14:textId="77777777" w:rsidR="002A5D2F" w:rsidRPr="002A5D2F" w:rsidRDefault="002A5D2F" w:rsidP="002A5D2F">
      <w:pPr>
        <w:pStyle w:val="HTMLconformatoprevio"/>
        <w:shd w:val="clear" w:color="auto" w:fill="FFFFFF"/>
        <w:spacing w:before="240" w:after="240" w:line="336" w:lineRule="atLeast"/>
        <w:jc w:val="both"/>
        <w:rPr>
          <w:rStyle w:val="CdigoHTML"/>
          <w:color w:val="313131"/>
          <w:sz w:val="24"/>
          <w:szCs w:val="24"/>
          <w:lang w:val="en-US"/>
        </w:rPr>
      </w:pPr>
      <w:r w:rsidRPr="002A5D2F">
        <w:rPr>
          <w:rStyle w:val="CdigoHTML"/>
          <w:color w:val="313131"/>
          <w:sz w:val="24"/>
          <w:szCs w:val="24"/>
          <w:lang w:val="en-US"/>
        </w:rPr>
        <w:t xml:space="preserve"># [ ] iterate through letters in </w:t>
      </w:r>
      <w:proofErr w:type="spellStart"/>
      <w:r w:rsidRPr="002A5D2F">
        <w:rPr>
          <w:rStyle w:val="CdigoHTML"/>
          <w:color w:val="313131"/>
          <w:sz w:val="24"/>
          <w:szCs w:val="24"/>
          <w:lang w:val="en-US"/>
        </w:rPr>
        <w:t>fav_food</w:t>
      </w:r>
      <w:proofErr w:type="spellEnd"/>
      <w:r w:rsidRPr="002A5D2F">
        <w:rPr>
          <w:rStyle w:val="CdigoHTML"/>
          <w:color w:val="313131"/>
          <w:sz w:val="24"/>
          <w:szCs w:val="24"/>
          <w:lang w:val="en-US"/>
        </w:rPr>
        <w:t xml:space="preserve"> </w:t>
      </w:r>
    </w:p>
    <w:p w14:paraId="2B8576BE" w14:textId="77777777" w:rsidR="002A5D2F" w:rsidRPr="002A5D2F" w:rsidRDefault="002A5D2F" w:rsidP="002A5D2F">
      <w:pPr>
        <w:pStyle w:val="HTMLconformatoprevio"/>
        <w:shd w:val="clear" w:color="auto" w:fill="FFFFFF"/>
        <w:spacing w:before="240" w:after="240" w:line="336" w:lineRule="atLeast"/>
        <w:jc w:val="both"/>
        <w:rPr>
          <w:rStyle w:val="CdigoHTML"/>
          <w:color w:val="313131"/>
          <w:sz w:val="24"/>
          <w:szCs w:val="24"/>
          <w:lang w:val="en-US"/>
        </w:rPr>
      </w:pPr>
      <w:r w:rsidRPr="002A5D2F">
        <w:rPr>
          <w:rStyle w:val="CdigoHTML"/>
          <w:color w:val="313131"/>
          <w:sz w:val="24"/>
          <w:szCs w:val="24"/>
          <w:lang w:val="en-US"/>
        </w:rPr>
        <w:t>#    - print each letter on a new line</w:t>
      </w:r>
    </w:p>
    <w:p w14:paraId="3A292519" w14:textId="77777777" w:rsidR="002A5D2F" w:rsidRPr="002A5D2F" w:rsidRDefault="002A5D2F" w:rsidP="002A5D2F">
      <w:pPr>
        <w:pStyle w:val="HTMLconformatoprevio"/>
        <w:shd w:val="clear" w:color="auto" w:fill="FFFFFF"/>
        <w:spacing w:before="240" w:after="240" w:line="336" w:lineRule="atLeast"/>
        <w:jc w:val="both"/>
        <w:rPr>
          <w:rStyle w:val="CdigoHTML"/>
          <w:color w:val="313131"/>
          <w:sz w:val="24"/>
          <w:szCs w:val="24"/>
          <w:lang w:val="en-US"/>
        </w:rPr>
      </w:pPr>
      <w:r w:rsidRPr="002A5D2F">
        <w:rPr>
          <w:rStyle w:val="CdigoHTML"/>
          <w:color w:val="313131"/>
          <w:sz w:val="24"/>
          <w:szCs w:val="24"/>
          <w:lang w:val="en-US"/>
        </w:rPr>
        <w:t xml:space="preserve"># [ ] iterate </w:t>
      </w:r>
      <w:proofErr w:type="spellStart"/>
      <w:r w:rsidRPr="002A5D2F">
        <w:rPr>
          <w:rStyle w:val="CdigoHTML"/>
          <w:color w:val="313131"/>
          <w:sz w:val="24"/>
          <w:szCs w:val="24"/>
          <w:lang w:val="en-US"/>
        </w:rPr>
        <w:t>work_tip</w:t>
      </w:r>
      <w:proofErr w:type="spellEnd"/>
      <w:r w:rsidRPr="002A5D2F">
        <w:rPr>
          <w:rStyle w:val="CdigoHTML"/>
          <w:color w:val="313131"/>
          <w:sz w:val="24"/>
          <w:szCs w:val="24"/>
          <w:lang w:val="en-US"/>
        </w:rPr>
        <w:t xml:space="preserve"> string concatenate each letter to variable: </w:t>
      </w:r>
      <w:proofErr w:type="spellStart"/>
      <w:r w:rsidRPr="002A5D2F">
        <w:rPr>
          <w:rStyle w:val="CdigoHTML"/>
          <w:color w:val="313131"/>
          <w:sz w:val="24"/>
          <w:szCs w:val="24"/>
          <w:lang w:val="en-US"/>
        </w:rPr>
        <w:t>new_string</w:t>
      </w:r>
      <w:proofErr w:type="spellEnd"/>
      <w:r w:rsidRPr="002A5D2F">
        <w:rPr>
          <w:rStyle w:val="CdigoHTML"/>
          <w:color w:val="313131"/>
          <w:sz w:val="24"/>
          <w:szCs w:val="24"/>
          <w:lang w:val="en-US"/>
        </w:rPr>
        <w:t xml:space="preserve"> </w:t>
      </w:r>
    </w:p>
    <w:p w14:paraId="57811443" w14:textId="77777777" w:rsidR="002A5D2F" w:rsidRPr="002A5D2F" w:rsidRDefault="002A5D2F" w:rsidP="002A5D2F">
      <w:pPr>
        <w:pStyle w:val="HTMLconformatoprevio"/>
        <w:shd w:val="clear" w:color="auto" w:fill="FFFFFF"/>
        <w:spacing w:before="240" w:after="240" w:line="336" w:lineRule="atLeast"/>
        <w:jc w:val="both"/>
        <w:rPr>
          <w:rStyle w:val="CdigoHTML"/>
          <w:color w:val="313131"/>
          <w:sz w:val="24"/>
          <w:szCs w:val="24"/>
          <w:lang w:val="en-US"/>
        </w:rPr>
      </w:pPr>
      <w:r w:rsidRPr="002A5D2F">
        <w:rPr>
          <w:rStyle w:val="CdigoHTML"/>
          <w:color w:val="313131"/>
          <w:sz w:val="24"/>
          <w:szCs w:val="24"/>
          <w:lang w:val="en-US"/>
        </w:rPr>
        <w:t># [ ] concatenate the letter or a "-" instead of a space " "</w:t>
      </w:r>
    </w:p>
    <w:p w14:paraId="0DF32290" w14:textId="77777777" w:rsidR="002A5D2F" w:rsidRPr="002A5D2F" w:rsidRDefault="002A5D2F" w:rsidP="002A5D2F">
      <w:pPr>
        <w:pStyle w:val="HTMLconformatoprevio"/>
        <w:shd w:val="clear" w:color="auto" w:fill="FFFFFF"/>
        <w:spacing w:before="240" w:after="240" w:line="336" w:lineRule="atLeast"/>
        <w:jc w:val="both"/>
        <w:rPr>
          <w:rStyle w:val="CdigoHTML"/>
          <w:color w:val="313131"/>
          <w:sz w:val="24"/>
          <w:szCs w:val="24"/>
          <w:lang w:val="en-US"/>
        </w:rPr>
      </w:pPr>
      <w:r w:rsidRPr="002A5D2F">
        <w:rPr>
          <w:rStyle w:val="CdigoHTML"/>
          <w:color w:val="313131"/>
          <w:sz w:val="24"/>
          <w:szCs w:val="24"/>
          <w:lang w:val="en-US"/>
        </w:rPr>
        <w:t># tip: concatenate string example: word = word + "a"</w:t>
      </w:r>
    </w:p>
    <w:p w14:paraId="4381A815" w14:textId="77777777" w:rsidR="002A5D2F" w:rsidRPr="002A5D2F" w:rsidRDefault="002A5D2F" w:rsidP="002A5D2F">
      <w:pPr>
        <w:pStyle w:val="HTMLconformatoprevio"/>
        <w:shd w:val="clear" w:color="auto" w:fill="FFFFFF"/>
        <w:spacing w:before="240" w:after="240" w:line="336" w:lineRule="atLeast"/>
        <w:jc w:val="both"/>
        <w:rPr>
          <w:rStyle w:val="CdigoHTML"/>
          <w:color w:val="313131"/>
          <w:sz w:val="24"/>
          <w:szCs w:val="24"/>
          <w:lang w:val="en-US"/>
        </w:rPr>
      </w:pPr>
      <w:proofErr w:type="spellStart"/>
      <w:r w:rsidRPr="002A5D2F">
        <w:rPr>
          <w:rStyle w:val="CdigoHTML"/>
          <w:color w:val="313131"/>
          <w:sz w:val="24"/>
          <w:szCs w:val="24"/>
          <w:lang w:val="en-US"/>
        </w:rPr>
        <w:t>work_tip</w:t>
      </w:r>
      <w:proofErr w:type="spellEnd"/>
      <w:r w:rsidRPr="002A5D2F">
        <w:rPr>
          <w:rStyle w:val="CdigoHTML"/>
          <w:color w:val="313131"/>
          <w:sz w:val="24"/>
          <w:szCs w:val="24"/>
          <w:lang w:val="en-US"/>
        </w:rPr>
        <w:t xml:space="preserve"> = "Good code is commented code"</w:t>
      </w:r>
    </w:p>
    <w:p w14:paraId="601A0931" w14:textId="77777777" w:rsidR="002A5D2F" w:rsidRPr="002A5D2F" w:rsidRDefault="002A5D2F" w:rsidP="002A5D2F">
      <w:pPr>
        <w:pStyle w:val="HTMLconformatoprevio"/>
        <w:shd w:val="clear" w:color="auto" w:fill="FFFFFF"/>
        <w:spacing w:before="240" w:after="240" w:line="336" w:lineRule="atLeast"/>
        <w:jc w:val="both"/>
        <w:rPr>
          <w:rStyle w:val="CdigoHTML"/>
          <w:color w:val="313131"/>
          <w:sz w:val="24"/>
          <w:szCs w:val="24"/>
          <w:lang w:val="en-US"/>
        </w:rPr>
      </w:pPr>
      <w:r w:rsidRPr="002A5D2F">
        <w:rPr>
          <w:rStyle w:val="CdigoHTML"/>
          <w:color w:val="313131"/>
          <w:sz w:val="24"/>
          <w:szCs w:val="24"/>
          <w:lang w:val="en-US"/>
        </w:rPr>
        <w:lastRenderedPageBreak/>
        <w:t># [ ] Print the first 4 letters of name on new line</w:t>
      </w:r>
    </w:p>
    <w:p w14:paraId="61DF754A" w14:textId="77777777" w:rsidR="002A5D2F" w:rsidRPr="002A5D2F" w:rsidRDefault="002A5D2F" w:rsidP="002A5D2F">
      <w:pPr>
        <w:pStyle w:val="HTMLconformatoprevio"/>
        <w:shd w:val="clear" w:color="auto" w:fill="FFFFFF"/>
        <w:spacing w:before="240" w:after="240" w:line="336" w:lineRule="atLeast"/>
        <w:jc w:val="both"/>
        <w:rPr>
          <w:rStyle w:val="CdigoHTML"/>
          <w:color w:val="313131"/>
          <w:sz w:val="24"/>
          <w:szCs w:val="24"/>
          <w:lang w:val="en-US"/>
        </w:rPr>
      </w:pPr>
      <w:r w:rsidRPr="002A5D2F">
        <w:rPr>
          <w:rStyle w:val="CdigoHTML"/>
          <w:color w:val="313131"/>
          <w:sz w:val="24"/>
          <w:szCs w:val="24"/>
          <w:lang w:val="en-US"/>
        </w:rPr>
        <w:t>name = "</w:t>
      </w:r>
      <w:proofErr w:type="spellStart"/>
      <w:r w:rsidRPr="002A5D2F">
        <w:rPr>
          <w:rStyle w:val="CdigoHTML"/>
          <w:color w:val="313131"/>
          <w:sz w:val="24"/>
          <w:szCs w:val="24"/>
          <w:lang w:val="en-US"/>
        </w:rPr>
        <w:t>Hiroto</w:t>
      </w:r>
      <w:proofErr w:type="spellEnd"/>
      <w:r w:rsidRPr="002A5D2F">
        <w:rPr>
          <w:rStyle w:val="CdigoHTML"/>
          <w:color w:val="313131"/>
          <w:sz w:val="24"/>
          <w:szCs w:val="24"/>
          <w:lang w:val="en-US"/>
        </w:rPr>
        <w:t>"</w:t>
      </w:r>
    </w:p>
    <w:p w14:paraId="54A38594" w14:textId="77777777" w:rsidR="002A5D2F" w:rsidRPr="002A5D2F" w:rsidRDefault="002A5D2F" w:rsidP="002A5D2F">
      <w:pPr>
        <w:pStyle w:val="HTMLconformatoprevio"/>
        <w:shd w:val="clear" w:color="auto" w:fill="FFFFFF"/>
        <w:spacing w:before="240" w:after="240" w:line="336" w:lineRule="atLeast"/>
        <w:jc w:val="both"/>
        <w:rPr>
          <w:rStyle w:val="CdigoHTML"/>
          <w:color w:val="313131"/>
          <w:sz w:val="24"/>
          <w:szCs w:val="24"/>
          <w:lang w:val="en-US"/>
        </w:rPr>
      </w:pPr>
      <w:r w:rsidRPr="002A5D2F">
        <w:rPr>
          <w:rStyle w:val="CdigoHTML"/>
          <w:color w:val="313131"/>
          <w:sz w:val="24"/>
          <w:szCs w:val="24"/>
          <w:lang w:val="en-US"/>
        </w:rPr>
        <w:t xml:space="preserve"># [ ] Print every other letter from 2nd to last letter of name </w:t>
      </w:r>
    </w:p>
    <w:p w14:paraId="2048559C" w14:textId="77777777" w:rsidR="002A5D2F" w:rsidRPr="002A5D2F" w:rsidRDefault="002A5D2F" w:rsidP="002A5D2F">
      <w:pPr>
        <w:pStyle w:val="HTMLconformatoprevio"/>
        <w:shd w:val="clear" w:color="auto" w:fill="FFFFFF"/>
        <w:spacing w:before="240" w:after="240" w:line="336" w:lineRule="atLeast"/>
        <w:jc w:val="both"/>
        <w:rPr>
          <w:rStyle w:val="CdigoHTML"/>
          <w:color w:val="313131"/>
          <w:sz w:val="24"/>
          <w:szCs w:val="24"/>
          <w:lang w:val="en-US"/>
        </w:rPr>
      </w:pPr>
      <w:r w:rsidRPr="002A5D2F">
        <w:rPr>
          <w:rStyle w:val="CdigoHTML"/>
          <w:color w:val="313131"/>
          <w:sz w:val="24"/>
          <w:szCs w:val="24"/>
          <w:lang w:val="en-US"/>
        </w:rPr>
        <w:t>name = "</w:t>
      </w:r>
      <w:proofErr w:type="spellStart"/>
      <w:r w:rsidRPr="002A5D2F">
        <w:rPr>
          <w:rStyle w:val="CdigoHTML"/>
          <w:color w:val="313131"/>
          <w:sz w:val="24"/>
          <w:szCs w:val="24"/>
          <w:lang w:val="en-US"/>
        </w:rPr>
        <w:t>Hiroto</w:t>
      </w:r>
      <w:proofErr w:type="spellEnd"/>
      <w:r w:rsidRPr="002A5D2F">
        <w:rPr>
          <w:rStyle w:val="CdigoHTML"/>
          <w:color w:val="313131"/>
          <w:sz w:val="24"/>
          <w:szCs w:val="24"/>
          <w:lang w:val="en-US"/>
        </w:rPr>
        <w:t>"</w:t>
      </w:r>
    </w:p>
    <w:p w14:paraId="12090928" w14:textId="77777777" w:rsidR="002A5D2F" w:rsidRPr="002A5D2F" w:rsidRDefault="002A5D2F" w:rsidP="002A5D2F">
      <w:pPr>
        <w:pStyle w:val="Ttulo2"/>
        <w:shd w:val="clear" w:color="auto" w:fill="FFFFFF"/>
        <w:spacing w:before="0" w:beforeAutospacing="0" w:after="225" w:afterAutospacing="0" w:line="288" w:lineRule="atLeast"/>
        <w:jc w:val="both"/>
        <w:rPr>
          <w:rFonts w:ascii="Helvetica" w:hAnsi="Helvetica" w:cs="Helvetica"/>
          <w:b w:val="0"/>
          <w:bCs w:val="0"/>
          <w:color w:val="646464"/>
          <w:spacing w:val="15"/>
          <w:sz w:val="24"/>
          <w:szCs w:val="24"/>
          <w:lang w:val="en-US"/>
        </w:rPr>
      </w:pPr>
      <w:r w:rsidRPr="002A5D2F">
        <w:rPr>
          <w:rFonts w:ascii="Helvetica" w:hAnsi="Helvetica" w:cs="Helvetica"/>
          <w:b w:val="0"/>
          <w:bCs w:val="0"/>
          <w:color w:val="646464"/>
          <w:spacing w:val="15"/>
          <w:sz w:val="24"/>
          <w:szCs w:val="24"/>
          <w:lang w:val="en-US"/>
        </w:rPr>
        <w:t>Task 4</w:t>
      </w:r>
    </w:p>
    <w:p w14:paraId="7FB101F1" w14:textId="77777777" w:rsidR="002A5D2F" w:rsidRPr="002A5D2F" w:rsidRDefault="002A5D2F" w:rsidP="002A5D2F">
      <w:pPr>
        <w:pStyle w:val="Ttulo2"/>
        <w:shd w:val="clear" w:color="auto" w:fill="FFFFFF"/>
        <w:spacing w:before="0" w:beforeAutospacing="0" w:after="225" w:afterAutospacing="0" w:line="288" w:lineRule="atLeast"/>
        <w:jc w:val="both"/>
        <w:rPr>
          <w:rFonts w:ascii="Helvetica" w:hAnsi="Helvetica" w:cs="Helvetica"/>
          <w:b w:val="0"/>
          <w:bCs w:val="0"/>
          <w:color w:val="646464"/>
          <w:spacing w:val="15"/>
          <w:sz w:val="24"/>
          <w:szCs w:val="24"/>
          <w:lang w:val="en-US"/>
        </w:rPr>
      </w:pPr>
      <w:r w:rsidRPr="002A5D2F">
        <w:rPr>
          <w:rFonts w:ascii="Helvetica" w:hAnsi="Helvetica" w:cs="Helvetica"/>
          <w:b w:val="0"/>
          <w:bCs w:val="0"/>
          <w:color w:val="646464"/>
          <w:spacing w:val="15"/>
          <w:sz w:val="24"/>
          <w:szCs w:val="24"/>
          <w:lang w:val="en-US"/>
        </w:rPr>
        <w:t>Program: Mystery Name</w:t>
      </w:r>
    </w:p>
    <w:p w14:paraId="44A48684" w14:textId="77777777" w:rsidR="002A5D2F" w:rsidRPr="002A5D2F" w:rsidRDefault="002A5D2F" w:rsidP="002A5D2F">
      <w:pPr>
        <w:numPr>
          <w:ilvl w:val="0"/>
          <w:numId w:val="14"/>
        </w:numPr>
        <w:shd w:val="clear" w:color="auto" w:fill="FFFFFF"/>
        <w:spacing w:before="100" w:beforeAutospacing="1" w:after="170" w:line="336" w:lineRule="atLeast"/>
        <w:ind w:left="0"/>
        <w:jc w:val="both"/>
        <w:rPr>
          <w:rFonts w:ascii="Helvetica" w:hAnsi="Helvetica" w:cs="Helvetica"/>
          <w:color w:val="313131"/>
          <w:sz w:val="24"/>
          <w:szCs w:val="24"/>
          <w:lang w:val="en-US"/>
        </w:rPr>
      </w:pPr>
      <w:r w:rsidRPr="002A5D2F">
        <w:rPr>
          <w:rFonts w:ascii="Helvetica" w:hAnsi="Helvetica" w:cs="Helvetica"/>
          <w:color w:val="313131"/>
          <w:sz w:val="24"/>
          <w:szCs w:val="24"/>
          <w:lang w:val="en-US"/>
        </w:rPr>
        <w:t xml:space="preserve">get user input for </w:t>
      </w:r>
      <w:proofErr w:type="spellStart"/>
      <w:r w:rsidRPr="002A5D2F">
        <w:rPr>
          <w:rFonts w:ascii="Helvetica" w:hAnsi="Helvetica" w:cs="Helvetica"/>
          <w:color w:val="313131"/>
          <w:sz w:val="24"/>
          <w:szCs w:val="24"/>
          <w:lang w:val="en-US"/>
        </w:rPr>
        <w:t>first_name</w:t>
      </w:r>
      <w:proofErr w:type="spellEnd"/>
    </w:p>
    <w:p w14:paraId="76C95B7A" w14:textId="77777777" w:rsidR="002A5D2F" w:rsidRPr="002A5D2F" w:rsidRDefault="002A5D2F" w:rsidP="002A5D2F">
      <w:pPr>
        <w:numPr>
          <w:ilvl w:val="0"/>
          <w:numId w:val="14"/>
        </w:numPr>
        <w:shd w:val="clear" w:color="auto" w:fill="FFFFFF"/>
        <w:spacing w:before="100" w:beforeAutospacing="1" w:after="170" w:line="336" w:lineRule="atLeast"/>
        <w:ind w:left="0"/>
        <w:jc w:val="both"/>
        <w:rPr>
          <w:rFonts w:ascii="Helvetica" w:hAnsi="Helvetica" w:cs="Helvetica"/>
          <w:color w:val="313131"/>
          <w:sz w:val="24"/>
          <w:szCs w:val="24"/>
          <w:lang w:val="en-US"/>
        </w:rPr>
      </w:pPr>
      <w:r w:rsidRPr="002A5D2F">
        <w:rPr>
          <w:rFonts w:ascii="Helvetica" w:hAnsi="Helvetica" w:cs="Helvetica"/>
          <w:color w:val="313131"/>
          <w:sz w:val="24"/>
          <w:szCs w:val="24"/>
          <w:lang w:val="en-US"/>
        </w:rPr>
        <w:t xml:space="preserve">create an empty string variable: </w:t>
      </w:r>
      <w:proofErr w:type="spellStart"/>
      <w:r w:rsidRPr="002A5D2F">
        <w:rPr>
          <w:rFonts w:ascii="Helvetica" w:hAnsi="Helvetica" w:cs="Helvetica"/>
          <w:color w:val="313131"/>
          <w:sz w:val="24"/>
          <w:szCs w:val="24"/>
          <w:lang w:val="en-US"/>
        </w:rPr>
        <w:t>new_name</w:t>
      </w:r>
      <w:proofErr w:type="spellEnd"/>
    </w:p>
    <w:p w14:paraId="25C75C3F" w14:textId="77777777" w:rsidR="002A5D2F" w:rsidRPr="002A5D2F" w:rsidRDefault="002A5D2F" w:rsidP="002A5D2F">
      <w:pPr>
        <w:numPr>
          <w:ilvl w:val="0"/>
          <w:numId w:val="14"/>
        </w:numPr>
        <w:shd w:val="clear" w:color="auto" w:fill="FFFFFF"/>
        <w:spacing w:before="100" w:beforeAutospacing="1" w:after="170" w:line="336" w:lineRule="atLeast"/>
        <w:ind w:left="0"/>
        <w:jc w:val="both"/>
        <w:rPr>
          <w:rFonts w:ascii="Helvetica" w:hAnsi="Helvetica" w:cs="Helvetica"/>
          <w:color w:val="313131"/>
          <w:sz w:val="24"/>
          <w:szCs w:val="24"/>
          <w:lang w:val="en-US"/>
        </w:rPr>
      </w:pPr>
      <w:r w:rsidRPr="002A5D2F">
        <w:rPr>
          <w:rFonts w:ascii="Helvetica" w:hAnsi="Helvetica" w:cs="Helvetica"/>
          <w:color w:val="313131"/>
          <w:sz w:val="24"/>
          <w:szCs w:val="24"/>
          <w:lang w:val="en-US"/>
        </w:rPr>
        <w:t xml:space="preserve">iterate through letters in </w:t>
      </w:r>
      <w:proofErr w:type="spellStart"/>
      <w:r w:rsidRPr="002A5D2F">
        <w:rPr>
          <w:rFonts w:ascii="Helvetica" w:hAnsi="Helvetica" w:cs="Helvetica"/>
          <w:color w:val="313131"/>
          <w:sz w:val="24"/>
          <w:szCs w:val="24"/>
          <w:lang w:val="en-US"/>
        </w:rPr>
        <w:t>first_name</w:t>
      </w:r>
      <w:proofErr w:type="spellEnd"/>
      <w:r w:rsidRPr="002A5D2F">
        <w:rPr>
          <w:rFonts w:ascii="Helvetica" w:hAnsi="Helvetica" w:cs="Helvetica"/>
          <w:color w:val="313131"/>
          <w:sz w:val="24"/>
          <w:szCs w:val="24"/>
          <w:lang w:val="en-US"/>
        </w:rPr>
        <w:t xml:space="preserve"> Backwards</w:t>
      </w:r>
    </w:p>
    <w:p w14:paraId="6C2A995A" w14:textId="77777777" w:rsidR="002A5D2F" w:rsidRPr="002A5D2F" w:rsidRDefault="002A5D2F" w:rsidP="002A5D2F">
      <w:pPr>
        <w:numPr>
          <w:ilvl w:val="1"/>
          <w:numId w:val="14"/>
        </w:numPr>
        <w:shd w:val="clear" w:color="auto" w:fill="FFFFFF"/>
        <w:spacing w:before="100" w:beforeAutospacing="1" w:after="170" w:line="336" w:lineRule="atLeast"/>
        <w:ind w:left="0"/>
        <w:jc w:val="both"/>
        <w:rPr>
          <w:rFonts w:ascii="Helvetica" w:hAnsi="Helvetica" w:cs="Helvetica"/>
          <w:color w:val="313131"/>
          <w:sz w:val="24"/>
          <w:szCs w:val="24"/>
          <w:lang w:val="en-US"/>
        </w:rPr>
      </w:pPr>
      <w:r w:rsidRPr="002A5D2F">
        <w:rPr>
          <w:rFonts w:ascii="Helvetica" w:hAnsi="Helvetica" w:cs="Helvetica"/>
          <w:color w:val="313131"/>
          <w:sz w:val="24"/>
          <w:szCs w:val="24"/>
          <w:lang w:val="en-US"/>
        </w:rPr>
        <w:t xml:space="preserve">add each letter to </w:t>
      </w:r>
      <w:proofErr w:type="spellStart"/>
      <w:r w:rsidRPr="002A5D2F">
        <w:rPr>
          <w:rFonts w:ascii="Helvetica" w:hAnsi="Helvetica" w:cs="Helvetica"/>
          <w:color w:val="313131"/>
          <w:sz w:val="24"/>
          <w:szCs w:val="24"/>
          <w:lang w:val="en-US"/>
        </w:rPr>
        <w:t>new_name</w:t>
      </w:r>
      <w:proofErr w:type="spellEnd"/>
      <w:r w:rsidRPr="002A5D2F">
        <w:rPr>
          <w:rFonts w:ascii="Helvetica" w:hAnsi="Helvetica" w:cs="Helvetica"/>
          <w:color w:val="313131"/>
          <w:sz w:val="24"/>
          <w:szCs w:val="24"/>
          <w:lang w:val="en-US"/>
        </w:rPr>
        <w:t xml:space="preserve"> as you iterate</w:t>
      </w:r>
    </w:p>
    <w:p w14:paraId="394A01F0" w14:textId="77777777" w:rsidR="002A5D2F" w:rsidRPr="002A5D2F" w:rsidRDefault="002A5D2F" w:rsidP="002A5D2F">
      <w:pPr>
        <w:numPr>
          <w:ilvl w:val="1"/>
          <w:numId w:val="14"/>
        </w:numPr>
        <w:shd w:val="clear" w:color="auto" w:fill="FFFFFF"/>
        <w:spacing w:before="100" w:beforeAutospacing="1" w:after="170" w:line="336" w:lineRule="atLeast"/>
        <w:ind w:left="0"/>
        <w:jc w:val="both"/>
        <w:rPr>
          <w:rFonts w:ascii="Helvetica" w:hAnsi="Helvetica" w:cs="Helvetica"/>
          <w:color w:val="313131"/>
          <w:sz w:val="24"/>
          <w:szCs w:val="24"/>
          <w:lang w:val="en-US"/>
        </w:rPr>
      </w:pPr>
      <w:r w:rsidRPr="002A5D2F">
        <w:rPr>
          <w:rFonts w:ascii="Helvetica" w:hAnsi="Helvetica" w:cs="Helvetica"/>
          <w:color w:val="313131"/>
          <w:sz w:val="24"/>
          <w:szCs w:val="24"/>
          <w:lang w:val="en-US"/>
        </w:rPr>
        <w:t>Replace the letter if "e", "t" or "a" with "?" </w:t>
      </w:r>
      <w:r w:rsidRPr="002A5D2F">
        <w:rPr>
          <w:rStyle w:val="nfasis"/>
          <w:rFonts w:ascii="Helvetica" w:hAnsi="Helvetica" w:cs="Helvetica"/>
          <w:color w:val="313131"/>
          <w:sz w:val="24"/>
          <w:szCs w:val="24"/>
          <w:lang w:val="en-US"/>
        </w:rPr>
        <w:t xml:space="preserve">(hint: if, </w:t>
      </w:r>
      <w:proofErr w:type="spellStart"/>
      <w:r w:rsidRPr="002A5D2F">
        <w:rPr>
          <w:rStyle w:val="nfasis"/>
          <w:rFonts w:ascii="Helvetica" w:hAnsi="Helvetica" w:cs="Helvetica"/>
          <w:color w:val="313131"/>
          <w:sz w:val="24"/>
          <w:szCs w:val="24"/>
          <w:lang w:val="en-US"/>
        </w:rPr>
        <w:t>elif</w:t>
      </w:r>
      <w:proofErr w:type="spellEnd"/>
      <w:r w:rsidRPr="002A5D2F">
        <w:rPr>
          <w:rStyle w:val="nfasis"/>
          <w:rFonts w:ascii="Helvetica" w:hAnsi="Helvetica" w:cs="Helvetica"/>
          <w:color w:val="313131"/>
          <w:sz w:val="24"/>
          <w:szCs w:val="24"/>
          <w:lang w:val="en-US"/>
        </w:rPr>
        <w:t xml:space="preserve">, </w:t>
      </w:r>
      <w:proofErr w:type="spellStart"/>
      <w:r w:rsidRPr="002A5D2F">
        <w:rPr>
          <w:rStyle w:val="nfasis"/>
          <w:rFonts w:ascii="Helvetica" w:hAnsi="Helvetica" w:cs="Helvetica"/>
          <w:color w:val="313131"/>
          <w:sz w:val="24"/>
          <w:szCs w:val="24"/>
          <w:lang w:val="en-US"/>
        </w:rPr>
        <w:t>elif</w:t>
      </w:r>
      <w:proofErr w:type="spellEnd"/>
      <w:r w:rsidRPr="002A5D2F">
        <w:rPr>
          <w:rStyle w:val="nfasis"/>
          <w:rFonts w:ascii="Helvetica" w:hAnsi="Helvetica" w:cs="Helvetica"/>
          <w:color w:val="313131"/>
          <w:sz w:val="24"/>
          <w:szCs w:val="24"/>
          <w:lang w:val="en-US"/>
        </w:rPr>
        <w:t>, else)</w:t>
      </w:r>
    </w:p>
    <w:p w14:paraId="673931EC" w14:textId="77777777" w:rsidR="002A5D2F" w:rsidRPr="002A5D2F" w:rsidRDefault="002A5D2F" w:rsidP="002A5D2F">
      <w:pPr>
        <w:numPr>
          <w:ilvl w:val="0"/>
          <w:numId w:val="14"/>
        </w:numPr>
        <w:shd w:val="clear" w:color="auto" w:fill="FFFFFF"/>
        <w:spacing w:before="100" w:beforeAutospacing="1" w:after="170" w:line="336" w:lineRule="atLeast"/>
        <w:ind w:left="0"/>
        <w:jc w:val="both"/>
        <w:rPr>
          <w:rFonts w:ascii="Helvetica" w:hAnsi="Helvetica" w:cs="Helvetica"/>
          <w:color w:val="313131"/>
          <w:sz w:val="24"/>
          <w:szCs w:val="24"/>
        </w:rPr>
      </w:pPr>
      <w:proofErr w:type="spellStart"/>
      <w:r w:rsidRPr="002A5D2F">
        <w:rPr>
          <w:rFonts w:ascii="Helvetica" w:hAnsi="Helvetica" w:cs="Helvetica"/>
          <w:color w:val="313131"/>
          <w:sz w:val="24"/>
          <w:szCs w:val="24"/>
        </w:rPr>
        <w:t>print</w:t>
      </w:r>
      <w:proofErr w:type="spellEnd"/>
      <w:r w:rsidRPr="002A5D2F">
        <w:rPr>
          <w:rFonts w:ascii="Helvetica" w:hAnsi="Helvetica" w:cs="Helvetica"/>
          <w:color w:val="313131"/>
          <w:sz w:val="24"/>
          <w:szCs w:val="24"/>
        </w:rPr>
        <w:t xml:space="preserve"> </w:t>
      </w:r>
      <w:proofErr w:type="spellStart"/>
      <w:r w:rsidRPr="002A5D2F">
        <w:rPr>
          <w:rFonts w:ascii="Helvetica" w:hAnsi="Helvetica" w:cs="Helvetica"/>
          <w:color w:val="313131"/>
          <w:sz w:val="24"/>
          <w:szCs w:val="24"/>
        </w:rPr>
        <w:t>new_name</w:t>
      </w:r>
      <w:proofErr w:type="spellEnd"/>
    </w:p>
    <w:p w14:paraId="183D0D7E" w14:textId="77777777" w:rsidR="002A5D2F" w:rsidRPr="002A5D2F" w:rsidRDefault="002A5D2F" w:rsidP="002A5D2F">
      <w:pPr>
        <w:pStyle w:val="NormalWeb"/>
        <w:shd w:val="clear" w:color="auto" w:fill="FFFFFF"/>
        <w:spacing w:before="300" w:beforeAutospacing="0" w:after="340" w:afterAutospacing="0"/>
        <w:jc w:val="both"/>
        <w:rPr>
          <w:rFonts w:ascii="Helvetica" w:hAnsi="Helvetica" w:cs="Helvetica"/>
          <w:color w:val="313131"/>
        </w:rPr>
      </w:pPr>
      <w:proofErr w:type="spellStart"/>
      <w:r w:rsidRPr="002A5D2F">
        <w:rPr>
          <w:rStyle w:val="Textoennegrita"/>
          <w:rFonts w:ascii="Helvetica" w:hAnsi="Helvetica" w:cs="Helvetica"/>
          <w:color w:val="313131"/>
        </w:rPr>
        <w:t>example</w:t>
      </w:r>
      <w:proofErr w:type="spellEnd"/>
      <w:r w:rsidRPr="002A5D2F">
        <w:rPr>
          <w:rStyle w:val="Textoennegrita"/>
          <w:rFonts w:ascii="Helvetica" w:hAnsi="Helvetica" w:cs="Helvetica"/>
          <w:color w:val="313131"/>
        </w:rPr>
        <w:t>: "Alton" = "</w:t>
      </w:r>
      <w:proofErr w:type="spellStart"/>
      <w:r w:rsidRPr="002A5D2F">
        <w:rPr>
          <w:rStyle w:val="Textoennegrita"/>
          <w:rFonts w:ascii="Helvetica" w:hAnsi="Helvetica" w:cs="Helvetica"/>
          <w:color w:val="313131"/>
        </w:rPr>
        <w:t>no?l</w:t>
      </w:r>
      <w:proofErr w:type="spellEnd"/>
      <w:r w:rsidRPr="002A5D2F">
        <w:rPr>
          <w:rStyle w:val="Textoennegrita"/>
          <w:rFonts w:ascii="Helvetica" w:hAnsi="Helvetica" w:cs="Helvetica"/>
          <w:color w:val="313131"/>
        </w:rPr>
        <w:t>?"</w:t>
      </w:r>
    </w:p>
    <w:p w14:paraId="793B5DAE" w14:textId="77777777" w:rsidR="002A5D2F" w:rsidRPr="002A5D2F" w:rsidRDefault="002A5D2F" w:rsidP="002A5D2F">
      <w:pPr>
        <w:pStyle w:val="HTMLconformatoprevio"/>
        <w:shd w:val="clear" w:color="auto" w:fill="FFFFFF"/>
        <w:spacing w:before="240" w:after="240" w:line="336" w:lineRule="atLeast"/>
        <w:jc w:val="both"/>
        <w:rPr>
          <w:rStyle w:val="CdigoHTML"/>
          <w:color w:val="313131"/>
          <w:sz w:val="24"/>
          <w:szCs w:val="24"/>
        </w:rPr>
      </w:pPr>
      <w:r w:rsidRPr="002A5D2F">
        <w:rPr>
          <w:rStyle w:val="CdigoHTML"/>
          <w:color w:val="313131"/>
          <w:sz w:val="24"/>
          <w:szCs w:val="24"/>
        </w:rPr>
        <w:t xml:space="preserve"># [ ] </w:t>
      </w:r>
      <w:proofErr w:type="spellStart"/>
      <w:r w:rsidRPr="002A5D2F">
        <w:rPr>
          <w:rStyle w:val="CdigoHTML"/>
          <w:color w:val="313131"/>
          <w:sz w:val="24"/>
          <w:szCs w:val="24"/>
        </w:rPr>
        <w:t>Create</w:t>
      </w:r>
      <w:proofErr w:type="spellEnd"/>
      <w:r w:rsidRPr="002A5D2F">
        <w:rPr>
          <w:rStyle w:val="CdigoHTML"/>
          <w:color w:val="313131"/>
          <w:sz w:val="24"/>
          <w:szCs w:val="24"/>
        </w:rPr>
        <w:t xml:space="preserve"> </w:t>
      </w:r>
      <w:proofErr w:type="spellStart"/>
      <w:r w:rsidRPr="002A5D2F">
        <w:rPr>
          <w:rStyle w:val="CdigoHTML"/>
          <w:color w:val="313131"/>
          <w:sz w:val="24"/>
          <w:szCs w:val="24"/>
        </w:rPr>
        <w:t>Mystery</w:t>
      </w:r>
      <w:proofErr w:type="spellEnd"/>
      <w:r w:rsidRPr="002A5D2F">
        <w:rPr>
          <w:rStyle w:val="CdigoHTML"/>
          <w:color w:val="313131"/>
          <w:sz w:val="24"/>
          <w:szCs w:val="24"/>
        </w:rPr>
        <w:t xml:space="preserve"> </w:t>
      </w:r>
      <w:proofErr w:type="spellStart"/>
      <w:r w:rsidRPr="002A5D2F">
        <w:rPr>
          <w:rStyle w:val="CdigoHTML"/>
          <w:color w:val="313131"/>
          <w:sz w:val="24"/>
          <w:szCs w:val="24"/>
        </w:rPr>
        <w:t>Name</w:t>
      </w:r>
      <w:proofErr w:type="spellEnd"/>
    </w:p>
    <w:p w14:paraId="7585E447" w14:textId="77777777" w:rsidR="002A5D2F" w:rsidRPr="002A5D2F" w:rsidRDefault="002A5D2F" w:rsidP="002A5D2F">
      <w:pPr>
        <w:pStyle w:val="Ttulo2"/>
        <w:shd w:val="clear" w:color="auto" w:fill="FFFFFF"/>
        <w:spacing w:before="0" w:beforeAutospacing="0" w:after="225" w:afterAutospacing="0" w:line="288" w:lineRule="atLeast"/>
        <w:jc w:val="both"/>
        <w:rPr>
          <w:rFonts w:ascii="Helvetica" w:hAnsi="Helvetica" w:cs="Helvetica"/>
          <w:b w:val="0"/>
          <w:bCs w:val="0"/>
          <w:color w:val="646464"/>
          <w:spacing w:val="15"/>
          <w:sz w:val="24"/>
          <w:szCs w:val="24"/>
        </w:rPr>
      </w:pPr>
      <w:proofErr w:type="spellStart"/>
      <w:r w:rsidRPr="002A5D2F">
        <w:rPr>
          <w:rFonts w:ascii="Helvetica" w:hAnsi="Helvetica" w:cs="Helvetica"/>
          <w:b w:val="0"/>
          <w:bCs w:val="0"/>
          <w:color w:val="646464"/>
          <w:spacing w:val="15"/>
          <w:sz w:val="24"/>
          <w:szCs w:val="24"/>
        </w:rPr>
        <w:t>Task</w:t>
      </w:r>
      <w:proofErr w:type="spellEnd"/>
      <w:r w:rsidRPr="002A5D2F">
        <w:rPr>
          <w:rFonts w:ascii="Helvetica" w:hAnsi="Helvetica" w:cs="Helvetica"/>
          <w:b w:val="0"/>
          <w:bCs w:val="0"/>
          <w:color w:val="646464"/>
          <w:spacing w:val="15"/>
          <w:sz w:val="24"/>
          <w:szCs w:val="24"/>
        </w:rPr>
        <w:t xml:space="preserve"> 4</w:t>
      </w:r>
    </w:p>
    <w:p w14:paraId="2C93729A" w14:textId="77777777" w:rsidR="002A5D2F" w:rsidRPr="002A5D2F" w:rsidRDefault="002A5D2F" w:rsidP="002A5D2F">
      <w:pPr>
        <w:pStyle w:val="Ttulo2"/>
        <w:shd w:val="clear" w:color="auto" w:fill="FFFFFF"/>
        <w:spacing w:before="0" w:beforeAutospacing="0" w:after="225" w:afterAutospacing="0" w:line="288" w:lineRule="atLeast"/>
        <w:jc w:val="both"/>
        <w:rPr>
          <w:rFonts w:ascii="Helvetica" w:hAnsi="Helvetica" w:cs="Helvetica"/>
          <w:b w:val="0"/>
          <w:bCs w:val="0"/>
          <w:color w:val="646464"/>
          <w:spacing w:val="15"/>
          <w:sz w:val="24"/>
          <w:szCs w:val="24"/>
        </w:rPr>
      </w:pPr>
      <w:proofErr w:type="spellStart"/>
      <w:r w:rsidRPr="002A5D2F">
        <w:rPr>
          <w:rStyle w:val="CdigoHTML"/>
          <w:b w:val="0"/>
          <w:bCs w:val="0"/>
          <w:color w:val="313131"/>
          <w:spacing w:val="15"/>
          <w:sz w:val="24"/>
          <w:szCs w:val="24"/>
        </w:rPr>
        <w:t>len</w:t>
      </w:r>
      <w:proofErr w:type="spellEnd"/>
      <w:r w:rsidRPr="002A5D2F">
        <w:rPr>
          <w:rStyle w:val="CdigoHTML"/>
          <w:b w:val="0"/>
          <w:bCs w:val="0"/>
          <w:color w:val="313131"/>
          <w:spacing w:val="15"/>
          <w:sz w:val="24"/>
          <w:szCs w:val="24"/>
        </w:rPr>
        <w:t>(), .</w:t>
      </w:r>
      <w:proofErr w:type="spellStart"/>
      <w:r w:rsidRPr="002A5D2F">
        <w:rPr>
          <w:rStyle w:val="CdigoHTML"/>
          <w:b w:val="0"/>
          <w:bCs w:val="0"/>
          <w:color w:val="313131"/>
          <w:spacing w:val="15"/>
          <w:sz w:val="24"/>
          <w:szCs w:val="24"/>
        </w:rPr>
        <w:t>find</w:t>
      </w:r>
      <w:proofErr w:type="spellEnd"/>
      <w:r w:rsidRPr="002A5D2F">
        <w:rPr>
          <w:rStyle w:val="CdigoHTML"/>
          <w:b w:val="0"/>
          <w:bCs w:val="0"/>
          <w:color w:val="313131"/>
          <w:spacing w:val="15"/>
          <w:sz w:val="24"/>
          <w:szCs w:val="24"/>
        </w:rPr>
        <w:t>(), .</w:t>
      </w:r>
      <w:proofErr w:type="spellStart"/>
      <w:r w:rsidRPr="002A5D2F">
        <w:rPr>
          <w:rStyle w:val="CdigoHTML"/>
          <w:b w:val="0"/>
          <w:bCs w:val="0"/>
          <w:color w:val="313131"/>
          <w:spacing w:val="15"/>
          <w:sz w:val="24"/>
          <w:szCs w:val="24"/>
        </w:rPr>
        <w:t>count</w:t>
      </w:r>
      <w:proofErr w:type="spellEnd"/>
      <w:r w:rsidRPr="002A5D2F">
        <w:rPr>
          <w:rStyle w:val="CdigoHTML"/>
          <w:b w:val="0"/>
          <w:bCs w:val="0"/>
          <w:color w:val="313131"/>
          <w:spacing w:val="15"/>
          <w:sz w:val="24"/>
          <w:szCs w:val="24"/>
        </w:rPr>
        <w:t>()</w:t>
      </w:r>
    </w:p>
    <w:p w14:paraId="2FA04CB2" w14:textId="77777777" w:rsidR="002A5D2F" w:rsidRPr="002A5D2F" w:rsidRDefault="002A5D2F" w:rsidP="002A5D2F">
      <w:pPr>
        <w:numPr>
          <w:ilvl w:val="0"/>
          <w:numId w:val="15"/>
        </w:numPr>
        <w:shd w:val="clear" w:color="auto" w:fill="FFFFFF"/>
        <w:spacing w:before="100" w:beforeAutospacing="1" w:after="170" w:line="336" w:lineRule="atLeast"/>
        <w:ind w:left="0"/>
        <w:jc w:val="both"/>
        <w:rPr>
          <w:rFonts w:ascii="Helvetica" w:hAnsi="Helvetica" w:cs="Helvetica"/>
          <w:color w:val="313131"/>
          <w:sz w:val="24"/>
          <w:szCs w:val="24"/>
        </w:rPr>
      </w:pPr>
      <w:proofErr w:type="spellStart"/>
      <w:r w:rsidRPr="002A5D2F">
        <w:rPr>
          <w:rFonts w:ascii="Helvetica" w:hAnsi="Helvetica" w:cs="Helvetica"/>
          <w:color w:val="313131"/>
          <w:sz w:val="24"/>
          <w:szCs w:val="24"/>
        </w:rPr>
        <w:t>len</w:t>
      </w:r>
      <w:proofErr w:type="spellEnd"/>
      <w:r w:rsidRPr="002A5D2F">
        <w:rPr>
          <w:rFonts w:ascii="Helvetica" w:hAnsi="Helvetica" w:cs="Helvetica"/>
          <w:color w:val="313131"/>
          <w:sz w:val="24"/>
          <w:szCs w:val="24"/>
        </w:rPr>
        <w:t>(</w:t>
      </w:r>
      <w:proofErr w:type="spellStart"/>
      <w:r w:rsidRPr="002A5D2F">
        <w:rPr>
          <w:rFonts w:ascii="Helvetica" w:hAnsi="Helvetica" w:cs="Helvetica"/>
          <w:color w:val="313131"/>
          <w:sz w:val="24"/>
          <w:szCs w:val="24"/>
        </w:rPr>
        <w:t>working_string</w:t>
      </w:r>
      <w:proofErr w:type="spellEnd"/>
      <w:r w:rsidRPr="002A5D2F">
        <w:rPr>
          <w:rFonts w:ascii="Helvetica" w:hAnsi="Helvetica" w:cs="Helvetica"/>
          <w:color w:val="313131"/>
          <w:sz w:val="24"/>
          <w:szCs w:val="24"/>
        </w:rPr>
        <w:t>)</w:t>
      </w:r>
    </w:p>
    <w:p w14:paraId="33AB1ED5" w14:textId="77777777" w:rsidR="002A5D2F" w:rsidRPr="002A5D2F" w:rsidRDefault="002A5D2F" w:rsidP="002A5D2F">
      <w:pPr>
        <w:numPr>
          <w:ilvl w:val="0"/>
          <w:numId w:val="15"/>
        </w:numPr>
        <w:shd w:val="clear" w:color="auto" w:fill="FFFFFF"/>
        <w:spacing w:before="100" w:beforeAutospacing="1" w:after="170" w:line="336" w:lineRule="atLeast"/>
        <w:ind w:left="0"/>
        <w:jc w:val="both"/>
        <w:rPr>
          <w:rFonts w:ascii="Helvetica" w:hAnsi="Helvetica" w:cs="Helvetica"/>
          <w:color w:val="313131"/>
          <w:sz w:val="24"/>
          <w:szCs w:val="24"/>
        </w:rPr>
      </w:pPr>
      <w:r w:rsidRPr="002A5D2F">
        <w:rPr>
          <w:rFonts w:ascii="Helvetica" w:hAnsi="Helvetica" w:cs="Helvetica"/>
          <w:color w:val="313131"/>
          <w:sz w:val="24"/>
          <w:szCs w:val="24"/>
        </w:rPr>
        <w:t>.</w:t>
      </w:r>
      <w:proofErr w:type="spellStart"/>
      <w:r w:rsidRPr="002A5D2F">
        <w:rPr>
          <w:rFonts w:ascii="Helvetica" w:hAnsi="Helvetica" w:cs="Helvetica"/>
          <w:color w:val="313131"/>
          <w:sz w:val="24"/>
          <w:szCs w:val="24"/>
        </w:rPr>
        <w:t>find</w:t>
      </w:r>
      <w:proofErr w:type="spellEnd"/>
      <w:r w:rsidRPr="002A5D2F">
        <w:rPr>
          <w:rFonts w:ascii="Helvetica" w:hAnsi="Helvetica" w:cs="Helvetica"/>
          <w:color w:val="313131"/>
          <w:sz w:val="24"/>
          <w:szCs w:val="24"/>
        </w:rPr>
        <w:t>("i")</w:t>
      </w:r>
    </w:p>
    <w:p w14:paraId="46CAA6DF" w14:textId="77777777" w:rsidR="002A5D2F" w:rsidRPr="002A5D2F" w:rsidRDefault="002A5D2F" w:rsidP="002A5D2F">
      <w:pPr>
        <w:numPr>
          <w:ilvl w:val="0"/>
          <w:numId w:val="15"/>
        </w:numPr>
        <w:shd w:val="clear" w:color="auto" w:fill="FFFFFF"/>
        <w:spacing w:before="100" w:beforeAutospacing="1" w:after="170" w:line="336" w:lineRule="atLeast"/>
        <w:ind w:left="0"/>
        <w:jc w:val="both"/>
        <w:rPr>
          <w:rFonts w:ascii="Helvetica" w:hAnsi="Helvetica" w:cs="Helvetica"/>
          <w:color w:val="313131"/>
          <w:sz w:val="24"/>
          <w:szCs w:val="24"/>
        </w:rPr>
      </w:pPr>
      <w:r w:rsidRPr="002A5D2F">
        <w:rPr>
          <w:rFonts w:ascii="Helvetica" w:hAnsi="Helvetica" w:cs="Helvetica"/>
          <w:color w:val="313131"/>
          <w:sz w:val="24"/>
          <w:szCs w:val="24"/>
        </w:rPr>
        <w:t>.</w:t>
      </w:r>
      <w:proofErr w:type="spellStart"/>
      <w:r w:rsidRPr="002A5D2F">
        <w:rPr>
          <w:rFonts w:ascii="Helvetica" w:hAnsi="Helvetica" w:cs="Helvetica"/>
          <w:color w:val="313131"/>
          <w:sz w:val="24"/>
          <w:szCs w:val="24"/>
        </w:rPr>
        <w:t>find</w:t>
      </w:r>
      <w:proofErr w:type="spellEnd"/>
      <w:r w:rsidRPr="002A5D2F">
        <w:rPr>
          <w:rFonts w:ascii="Helvetica" w:hAnsi="Helvetica" w:cs="Helvetica"/>
          <w:color w:val="313131"/>
          <w:sz w:val="24"/>
          <w:szCs w:val="24"/>
        </w:rPr>
        <w:t>("i",</w:t>
      </w:r>
      <w:proofErr w:type="spellStart"/>
      <w:r w:rsidRPr="002A5D2F">
        <w:rPr>
          <w:rFonts w:ascii="Helvetica" w:hAnsi="Helvetica" w:cs="Helvetica"/>
          <w:color w:val="313131"/>
          <w:sz w:val="24"/>
          <w:szCs w:val="24"/>
        </w:rPr>
        <w:t>start</w:t>
      </w:r>
      <w:proofErr w:type="spellEnd"/>
      <w:r w:rsidRPr="002A5D2F">
        <w:rPr>
          <w:rFonts w:ascii="Helvetica" w:hAnsi="Helvetica" w:cs="Helvetica"/>
          <w:color w:val="313131"/>
          <w:sz w:val="24"/>
          <w:szCs w:val="24"/>
        </w:rPr>
        <w:t>)</w:t>
      </w:r>
    </w:p>
    <w:p w14:paraId="67709C84" w14:textId="77777777" w:rsidR="002A5D2F" w:rsidRPr="002A5D2F" w:rsidRDefault="002A5D2F" w:rsidP="002A5D2F">
      <w:pPr>
        <w:numPr>
          <w:ilvl w:val="0"/>
          <w:numId w:val="15"/>
        </w:numPr>
        <w:shd w:val="clear" w:color="auto" w:fill="FFFFFF"/>
        <w:spacing w:before="100" w:beforeAutospacing="1" w:after="170" w:line="336" w:lineRule="atLeast"/>
        <w:ind w:left="0"/>
        <w:jc w:val="both"/>
        <w:rPr>
          <w:rFonts w:ascii="Helvetica" w:hAnsi="Helvetica" w:cs="Helvetica"/>
          <w:color w:val="313131"/>
          <w:sz w:val="24"/>
          <w:szCs w:val="24"/>
        </w:rPr>
      </w:pPr>
      <w:r w:rsidRPr="002A5D2F">
        <w:rPr>
          <w:rFonts w:ascii="Helvetica" w:hAnsi="Helvetica" w:cs="Helvetica"/>
          <w:color w:val="313131"/>
          <w:sz w:val="24"/>
          <w:szCs w:val="24"/>
        </w:rPr>
        <w:t>.</w:t>
      </w:r>
      <w:proofErr w:type="spellStart"/>
      <w:r w:rsidRPr="002A5D2F">
        <w:rPr>
          <w:rFonts w:ascii="Helvetica" w:hAnsi="Helvetica" w:cs="Helvetica"/>
          <w:color w:val="313131"/>
          <w:sz w:val="24"/>
          <w:szCs w:val="24"/>
        </w:rPr>
        <w:t>find</w:t>
      </w:r>
      <w:proofErr w:type="spellEnd"/>
      <w:r w:rsidRPr="002A5D2F">
        <w:rPr>
          <w:rFonts w:ascii="Helvetica" w:hAnsi="Helvetica" w:cs="Helvetica"/>
          <w:color w:val="313131"/>
          <w:sz w:val="24"/>
          <w:szCs w:val="24"/>
        </w:rPr>
        <w:t xml:space="preserve">("i", </w:t>
      </w:r>
      <w:proofErr w:type="spellStart"/>
      <w:r w:rsidRPr="002A5D2F">
        <w:rPr>
          <w:rFonts w:ascii="Helvetica" w:hAnsi="Helvetica" w:cs="Helvetica"/>
          <w:color w:val="313131"/>
          <w:sz w:val="24"/>
          <w:szCs w:val="24"/>
        </w:rPr>
        <w:t>start</w:t>
      </w:r>
      <w:proofErr w:type="spellEnd"/>
      <w:r w:rsidRPr="002A5D2F">
        <w:rPr>
          <w:rFonts w:ascii="Helvetica" w:hAnsi="Helvetica" w:cs="Helvetica"/>
          <w:color w:val="313131"/>
          <w:sz w:val="24"/>
          <w:szCs w:val="24"/>
        </w:rPr>
        <w:t xml:space="preserve">, </w:t>
      </w:r>
      <w:proofErr w:type="spellStart"/>
      <w:r w:rsidRPr="002A5D2F">
        <w:rPr>
          <w:rFonts w:ascii="Helvetica" w:hAnsi="Helvetica" w:cs="Helvetica"/>
          <w:color w:val="313131"/>
          <w:sz w:val="24"/>
          <w:szCs w:val="24"/>
        </w:rPr>
        <w:t>end</w:t>
      </w:r>
      <w:proofErr w:type="spellEnd"/>
      <w:r w:rsidRPr="002A5D2F">
        <w:rPr>
          <w:rFonts w:ascii="Helvetica" w:hAnsi="Helvetica" w:cs="Helvetica"/>
          <w:color w:val="313131"/>
          <w:sz w:val="24"/>
          <w:szCs w:val="24"/>
        </w:rPr>
        <w:t>)</w:t>
      </w:r>
    </w:p>
    <w:p w14:paraId="6631562F" w14:textId="77777777" w:rsidR="002A5D2F" w:rsidRPr="002A5D2F" w:rsidRDefault="002A5D2F" w:rsidP="002A5D2F">
      <w:pPr>
        <w:numPr>
          <w:ilvl w:val="0"/>
          <w:numId w:val="15"/>
        </w:numPr>
        <w:shd w:val="clear" w:color="auto" w:fill="FFFFFF"/>
        <w:spacing w:before="100" w:beforeAutospacing="1" w:after="170" w:line="336" w:lineRule="atLeast"/>
        <w:ind w:left="0"/>
        <w:jc w:val="both"/>
        <w:rPr>
          <w:rFonts w:ascii="Helvetica" w:hAnsi="Helvetica" w:cs="Helvetica"/>
          <w:color w:val="313131"/>
          <w:sz w:val="24"/>
          <w:szCs w:val="24"/>
        </w:rPr>
      </w:pPr>
      <w:r w:rsidRPr="002A5D2F">
        <w:rPr>
          <w:rFonts w:ascii="Helvetica" w:hAnsi="Helvetica" w:cs="Helvetica"/>
          <w:color w:val="313131"/>
          <w:sz w:val="24"/>
          <w:szCs w:val="24"/>
        </w:rPr>
        <w:t>.</w:t>
      </w:r>
      <w:proofErr w:type="spellStart"/>
      <w:r w:rsidRPr="002A5D2F">
        <w:rPr>
          <w:rFonts w:ascii="Helvetica" w:hAnsi="Helvetica" w:cs="Helvetica"/>
          <w:color w:val="313131"/>
          <w:sz w:val="24"/>
          <w:szCs w:val="24"/>
        </w:rPr>
        <w:t>count</w:t>
      </w:r>
      <w:proofErr w:type="spellEnd"/>
      <w:r w:rsidRPr="002A5D2F">
        <w:rPr>
          <w:rFonts w:ascii="Helvetica" w:hAnsi="Helvetica" w:cs="Helvetica"/>
          <w:color w:val="313131"/>
          <w:sz w:val="24"/>
          <w:szCs w:val="24"/>
        </w:rPr>
        <w:t>("i")</w:t>
      </w:r>
    </w:p>
    <w:p w14:paraId="0DC427F0" w14:textId="77777777" w:rsidR="002A5D2F" w:rsidRPr="002A5D2F" w:rsidRDefault="002A5D2F" w:rsidP="002A5D2F">
      <w:pPr>
        <w:numPr>
          <w:ilvl w:val="0"/>
          <w:numId w:val="15"/>
        </w:numPr>
        <w:shd w:val="clear" w:color="auto" w:fill="FFFFFF"/>
        <w:spacing w:before="100" w:beforeAutospacing="1" w:after="170" w:line="336" w:lineRule="atLeast"/>
        <w:ind w:left="0"/>
        <w:jc w:val="both"/>
        <w:rPr>
          <w:rFonts w:ascii="Helvetica" w:hAnsi="Helvetica" w:cs="Helvetica"/>
          <w:color w:val="313131"/>
          <w:sz w:val="24"/>
          <w:szCs w:val="24"/>
        </w:rPr>
      </w:pPr>
      <w:r w:rsidRPr="002A5D2F">
        <w:rPr>
          <w:rFonts w:ascii="Helvetica" w:hAnsi="Helvetica" w:cs="Helvetica"/>
          <w:color w:val="313131"/>
          <w:sz w:val="24"/>
          <w:szCs w:val="24"/>
        </w:rPr>
        <w:t>.</w:t>
      </w:r>
      <w:proofErr w:type="spellStart"/>
      <w:r w:rsidRPr="002A5D2F">
        <w:rPr>
          <w:rFonts w:ascii="Helvetica" w:hAnsi="Helvetica" w:cs="Helvetica"/>
          <w:color w:val="313131"/>
          <w:sz w:val="24"/>
          <w:szCs w:val="24"/>
        </w:rPr>
        <w:t>count</w:t>
      </w:r>
      <w:proofErr w:type="spellEnd"/>
      <w:r w:rsidRPr="002A5D2F">
        <w:rPr>
          <w:rFonts w:ascii="Helvetica" w:hAnsi="Helvetica" w:cs="Helvetica"/>
          <w:color w:val="313131"/>
          <w:sz w:val="24"/>
          <w:szCs w:val="24"/>
        </w:rPr>
        <w:t xml:space="preserve">("i", </w:t>
      </w:r>
      <w:proofErr w:type="spellStart"/>
      <w:r w:rsidRPr="002A5D2F">
        <w:rPr>
          <w:rFonts w:ascii="Helvetica" w:hAnsi="Helvetica" w:cs="Helvetica"/>
          <w:color w:val="313131"/>
          <w:sz w:val="24"/>
          <w:szCs w:val="24"/>
        </w:rPr>
        <w:t>start</w:t>
      </w:r>
      <w:proofErr w:type="spellEnd"/>
      <w:r w:rsidRPr="002A5D2F">
        <w:rPr>
          <w:rFonts w:ascii="Helvetica" w:hAnsi="Helvetica" w:cs="Helvetica"/>
          <w:color w:val="313131"/>
          <w:sz w:val="24"/>
          <w:szCs w:val="24"/>
        </w:rPr>
        <w:t>)</w:t>
      </w:r>
    </w:p>
    <w:p w14:paraId="393CD404" w14:textId="77777777" w:rsidR="002A5D2F" w:rsidRPr="002A5D2F" w:rsidRDefault="002A5D2F" w:rsidP="002A5D2F">
      <w:pPr>
        <w:numPr>
          <w:ilvl w:val="0"/>
          <w:numId w:val="15"/>
        </w:numPr>
        <w:shd w:val="clear" w:color="auto" w:fill="FFFFFF"/>
        <w:spacing w:before="100" w:beforeAutospacing="1" w:after="170" w:line="336" w:lineRule="atLeast"/>
        <w:ind w:left="0"/>
        <w:jc w:val="both"/>
        <w:rPr>
          <w:rFonts w:ascii="Helvetica" w:hAnsi="Helvetica" w:cs="Helvetica"/>
          <w:color w:val="313131"/>
          <w:sz w:val="24"/>
          <w:szCs w:val="24"/>
        </w:rPr>
      </w:pPr>
      <w:r w:rsidRPr="002A5D2F">
        <w:rPr>
          <w:rFonts w:ascii="Helvetica" w:hAnsi="Helvetica" w:cs="Helvetica"/>
          <w:color w:val="313131"/>
          <w:sz w:val="24"/>
          <w:szCs w:val="24"/>
        </w:rPr>
        <w:t>.</w:t>
      </w:r>
      <w:proofErr w:type="spellStart"/>
      <w:r w:rsidRPr="002A5D2F">
        <w:rPr>
          <w:rFonts w:ascii="Helvetica" w:hAnsi="Helvetica" w:cs="Helvetica"/>
          <w:color w:val="313131"/>
          <w:sz w:val="24"/>
          <w:szCs w:val="24"/>
        </w:rPr>
        <w:t>count</w:t>
      </w:r>
      <w:proofErr w:type="spellEnd"/>
      <w:r w:rsidRPr="002A5D2F">
        <w:rPr>
          <w:rFonts w:ascii="Helvetica" w:hAnsi="Helvetica" w:cs="Helvetica"/>
          <w:color w:val="313131"/>
          <w:sz w:val="24"/>
          <w:szCs w:val="24"/>
        </w:rPr>
        <w:t xml:space="preserve">("i", </w:t>
      </w:r>
      <w:proofErr w:type="spellStart"/>
      <w:r w:rsidRPr="002A5D2F">
        <w:rPr>
          <w:rFonts w:ascii="Helvetica" w:hAnsi="Helvetica" w:cs="Helvetica"/>
          <w:color w:val="313131"/>
          <w:sz w:val="24"/>
          <w:szCs w:val="24"/>
        </w:rPr>
        <w:t>start</w:t>
      </w:r>
      <w:proofErr w:type="spellEnd"/>
      <w:r w:rsidRPr="002A5D2F">
        <w:rPr>
          <w:rFonts w:ascii="Helvetica" w:hAnsi="Helvetica" w:cs="Helvetica"/>
          <w:color w:val="313131"/>
          <w:sz w:val="24"/>
          <w:szCs w:val="24"/>
        </w:rPr>
        <w:t xml:space="preserve">, </w:t>
      </w:r>
      <w:proofErr w:type="spellStart"/>
      <w:r w:rsidRPr="002A5D2F">
        <w:rPr>
          <w:rFonts w:ascii="Helvetica" w:hAnsi="Helvetica" w:cs="Helvetica"/>
          <w:color w:val="313131"/>
          <w:sz w:val="24"/>
          <w:szCs w:val="24"/>
        </w:rPr>
        <w:t>end</w:t>
      </w:r>
      <w:proofErr w:type="spellEnd"/>
      <w:r w:rsidRPr="002A5D2F">
        <w:rPr>
          <w:rFonts w:ascii="Helvetica" w:hAnsi="Helvetica" w:cs="Helvetica"/>
          <w:color w:val="313131"/>
          <w:sz w:val="24"/>
          <w:szCs w:val="24"/>
        </w:rPr>
        <w:t>)</w:t>
      </w:r>
    </w:p>
    <w:p w14:paraId="6D9E6F46" w14:textId="77777777" w:rsidR="002A5D2F" w:rsidRPr="002A5D2F" w:rsidRDefault="002A5D2F" w:rsidP="002A5D2F">
      <w:pPr>
        <w:pStyle w:val="HTMLconformatoprevio"/>
        <w:shd w:val="clear" w:color="auto" w:fill="FFFFFF"/>
        <w:spacing w:before="240" w:after="240" w:line="336" w:lineRule="atLeast"/>
        <w:jc w:val="both"/>
        <w:rPr>
          <w:rStyle w:val="CdigoHTML"/>
          <w:color w:val="313131"/>
          <w:sz w:val="24"/>
          <w:szCs w:val="24"/>
          <w:lang w:val="en-US"/>
        </w:rPr>
      </w:pPr>
      <w:r w:rsidRPr="002A5D2F">
        <w:rPr>
          <w:rStyle w:val="CdigoHTML"/>
          <w:color w:val="313131"/>
          <w:sz w:val="24"/>
          <w:szCs w:val="24"/>
          <w:lang w:val="en-US"/>
        </w:rPr>
        <w:t># [ ] find and display the length of the string: topic</w:t>
      </w:r>
    </w:p>
    <w:p w14:paraId="721FB7C1" w14:textId="77777777" w:rsidR="002A5D2F" w:rsidRPr="002A5D2F" w:rsidRDefault="002A5D2F" w:rsidP="002A5D2F">
      <w:pPr>
        <w:pStyle w:val="HTMLconformatoprevio"/>
        <w:shd w:val="clear" w:color="auto" w:fill="FFFFFF"/>
        <w:spacing w:before="240" w:after="240" w:line="336" w:lineRule="atLeast"/>
        <w:jc w:val="both"/>
        <w:rPr>
          <w:rStyle w:val="CdigoHTML"/>
          <w:color w:val="313131"/>
          <w:sz w:val="24"/>
          <w:szCs w:val="24"/>
          <w:lang w:val="en-US"/>
        </w:rPr>
      </w:pPr>
      <w:r w:rsidRPr="002A5D2F">
        <w:rPr>
          <w:rStyle w:val="CdigoHTML"/>
          <w:color w:val="313131"/>
          <w:sz w:val="24"/>
          <w:szCs w:val="24"/>
          <w:lang w:val="en-US"/>
        </w:rPr>
        <w:t>topic = ".</w:t>
      </w:r>
      <w:proofErr w:type="spellStart"/>
      <w:r w:rsidRPr="002A5D2F">
        <w:rPr>
          <w:rStyle w:val="CdigoHTML"/>
          <w:color w:val="313131"/>
          <w:sz w:val="24"/>
          <w:szCs w:val="24"/>
          <w:lang w:val="en-US"/>
        </w:rPr>
        <w:t>len</w:t>
      </w:r>
      <w:proofErr w:type="spellEnd"/>
      <w:r w:rsidRPr="002A5D2F">
        <w:rPr>
          <w:rStyle w:val="CdigoHTML"/>
          <w:color w:val="313131"/>
          <w:sz w:val="24"/>
          <w:szCs w:val="24"/>
          <w:lang w:val="en-US"/>
        </w:rPr>
        <w:t>() returns the length of a string"</w:t>
      </w:r>
    </w:p>
    <w:p w14:paraId="45D95389" w14:textId="77777777" w:rsidR="002A5D2F" w:rsidRPr="002A5D2F" w:rsidRDefault="002A5D2F" w:rsidP="002A5D2F">
      <w:pPr>
        <w:pStyle w:val="HTMLconformatoprevio"/>
        <w:shd w:val="clear" w:color="auto" w:fill="FFFFFF"/>
        <w:spacing w:before="240" w:after="240" w:line="336" w:lineRule="atLeast"/>
        <w:jc w:val="both"/>
        <w:rPr>
          <w:rStyle w:val="CdigoHTML"/>
          <w:color w:val="313131"/>
          <w:sz w:val="24"/>
          <w:szCs w:val="24"/>
          <w:lang w:val="en-US"/>
        </w:rPr>
      </w:pPr>
      <w:r w:rsidRPr="002A5D2F">
        <w:rPr>
          <w:rStyle w:val="CdigoHTML"/>
          <w:color w:val="313131"/>
          <w:sz w:val="24"/>
          <w:szCs w:val="24"/>
          <w:lang w:val="en-US"/>
        </w:rPr>
        <w:lastRenderedPageBreak/>
        <w:t xml:space="preserve"># [ ] use </w:t>
      </w:r>
      <w:proofErr w:type="spellStart"/>
      <w:r w:rsidRPr="002A5D2F">
        <w:rPr>
          <w:rStyle w:val="CdigoHTML"/>
          <w:color w:val="313131"/>
          <w:sz w:val="24"/>
          <w:szCs w:val="24"/>
          <w:lang w:val="en-US"/>
        </w:rPr>
        <w:t>len</w:t>
      </w:r>
      <w:proofErr w:type="spellEnd"/>
      <w:r w:rsidRPr="002A5D2F">
        <w:rPr>
          <w:rStyle w:val="CdigoHTML"/>
          <w:color w:val="313131"/>
          <w:sz w:val="24"/>
          <w:szCs w:val="24"/>
          <w:lang w:val="en-US"/>
        </w:rPr>
        <w:t xml:space="preserve">() to find and display the </w:t>
      </w:r>
      <w:proofErr w:type="spellStart"/>
      <w:r w:rsidRPr="002A5D2F">
        <w:rPr>
          <w:rStyle w:val="CdigoHTML"/>
          <w:color w:val="313131"/>
          <w:sz w:val="24"/>
          <w:szCs w:val="24"/>
          <w:lang w:val="en-US"/>
        </w:rPr>
        <w:t>mid_pt</w:t>
      </w:r>
      <w:proofErr w:type="spellEnd"/>
      <w:r w:rsidRPr="002A5D2F">
        <w:rPr>
          <w:rStyle w:val="CdigoHTML"/>
          <w:color w:val="313131"/>
          <w:sz w:val="24"/>
          <w:szCs w:val="24"/>
          <w:lang w:val="en-US"/>
        </w:rPr>
        <w:t xml:space="preserve"> (middle) index (+/- 1) of the string: topic</w:t>
      </w:r>
    </w:p>
    <w:p w14:paraId="3D668251" w14:textId="77777777" w:rsidR="002A5D2F" w:rsidRPr="002A5D2F" w:rsidRDefault="002A5D2F" w:rsidP="002A5D2F">
      <w:pPr>
        <w:pStyle w:val="HTMLconformatoprevio"/>
        <w:shd w:val="clear" w:color="auto" w:fill="FFFFFF"/>
        <w:spacing w:before="240" w:after="240" w:line="336" w:lineRule="atLeast"/>
        <w:jc w:val="both"/>
        <w:rPr>
          <w:rStyle w:val="CdigoHTML"/>
          <w:color w:val="313131"/>
          <w:sz w:val="24"/>
          <w:szCs w:val="24"/>
          <w:lang w:val="en-US"/>
        </w:rPr>
      </w:pPr>
      <w:r w:rsidRPr="002A5D2F">
        <w:rPr>
          <w:rStyle w:val="CdigoHTML"/>
          <w:color w:val="313131"/>
          <w:sz w:val="24"/>
          <w:szCs w:val="24"/>
          <w:lang w:val="en-US"/>
        </w:rPr>
        <w:t># note: index values are whole numbers</w:t>
      </w:r>
    </w:p>
    <w:p w14:paraId="20A22536" w14:textId="77777777" w:rsidR="002A5D2F" w:rsidRPr="002A5D2F" w:rsidRDefault="002A5D2F" w:rsidP="002A5D2F">
      <w:pPr>
        <w:pStyle w:val="HTMLconformatoprevio"/>
        <w:shd w:val="clear" w:color="auto" w:fill="FFFFFF"/>
        <w:spacing w:before="240" w:after="240" w:line="336" w:lineRule="atLeast"/>
        <w:jc w:val="both"/>
        <w:rPr>
          <w:rStyle w:val="CdigoHTML"/>
          <w:color w:val="313131"/>
          <w:sz w:val="24"/>
          <w:szCs w:val="24"/>
          <w:lang w:val="en-US"/>
        </w:rPr>
      </w:pPr>
      <w:r w:rsidRPr="002A5D2F">
        <w:rPr>
          <w:rStyle w:val="CdigoHTML"/>
          <w:color w:val="313131"/>
          <w:sz w:val="24"/>
          <w:szCs w:val="24"/>
          <w:lang w:val="en-US"/>
        </w:rPr>
        <w:t>topic = "</w:t>
      </w:r>
      <w:proofErr w:type="spellStart"/>
      <w:r w:rsidRPr="002A5D2F">
        <w:rPr>
          <w:rStyle w:val="CdigoHTML"/>
          <w:color w:val="313131"/>
          <w:sz w:val="24"/>
          <w:szCs w:val="24"/>
          <w:lang w:val="en-US"/>
        </w:rPr>
        <w:t>len</w:t>
      </w:r>
      <w:proofErr w:type="spellEnd"/>
      <w:r w:rsidRPr="002A5D2F">
        <w:rPr>
          <w:rStyle w:val="CdigoHTML"/>
          <w:color w:val="313131"/>
          <w:sz w:val="24"/>
          <w:szCs w:val="24"/>
          <w:lang w:val="en-US"/>
        </w:rPr>
        <w:t>() can take a sequence, like a string, as an argument"</w:t>
      </w:r>
    </w:p>
    <w:p w14:paraId="077A3C8C" w14:textId="77777777" w:rsidR="002A5D2F" w:rsidRPr="002A5D2F" w:rsidRDefault="002A5D2F" w:rsidP="002A5D2F">
      <w:pPr>
        <w:pStyle w:val="HTMLconformatoprevio"/>
        <w:shd w:val="clear" w:color="auto" w:fill="FFFFFF"/>
        <w:spacing w:before="240" w:after="240" w:line="336" w:lineRule="atLeast"/>
        <w:jc w:val="both"/>
        <w:rPr>
          <w:rStyle w:val="CdigoHTML"/>
          <w:color w:val="313131"/>
          <w:sz w:val="24"/>
          <w:szCs w:val="24"/>
          <w:lang w:val="en-US"/>
        </w:rPr>
      </w:pPr>
      <w:r w:rsidRPr="002A5D2F">
        <w:rPr>
          <w:rStyle w:val="CdigoHTML"/>
          <w:color w:val="313131"/>
          <w:sz w:val="24"/>
          <w:szCs w:val="24"/>
          <w:lang w:val="en-US"/>
        </w:rPr>
        <w:t># [ ] print index where first instance of the word  "code" starts using .find()</w:t>
      </w:r>
    </w:p>
    <w:p w14:paraId="7771759D" w14:textId="77777777" w:rsidR="002A5D2F" w:rsidRPr="002A5D2F" w:rsidRDefault="002A5D2F" w:rsidP="002A5D2F">
      <w:pPr>
        <w:pStyle w:val="HTMLconformatoprevio"/>
        <w:shd w:val="clear" w:color="auto" w:fill="FFFFFF"/>
        <w:spacing w:before="240" w:after="240" w:line="336" w:lineRule="atLeast"/>
        <w:jc w:val="both"/>
        <w:rPr>
          <w:rStyle w:val="CdigoHTML"/>
          <w:color w:val="313131"/>
          <w:sz w:val="24"/>
          <w:szCs w:val="24"/>
          <w:lang w:val="en-US"/>
        </w:rPr>
      </w:pPr>
      <w:proofErr w:type="spellStart"/>
      <w:r w:rsidRPr="002A5D2F">
        <w:rPr>
          <w:rStyle w:val="CdigoHTML"/>
          <w:color w:val="313131"/>
          <w:sz w:val="24"/>
          <w:szCs w:val="24"/>
          <w:lang w:val="en-US"/>
        </w:rPr>
        <w:t>work_tip</w:t>
      </w:r>
      <w:proofErr w:type="spellEnd"/>
      <w:r w:rsidRPr="002A5D2F">
        <w:rPr>
          <w:rStyle w:val="CdigoHTML"/>
          <w:color w:val="313131"/>
          <w:sz w:val="24"/>
          <w:szCs w:val="24"/>
          <w:lang w:val="en-US"/>
        </w:rPr>
        <w:t xml:space="preserve"> = "Good code is commented code"</w:t>
      </w:r>
    </w:p>
    <w:p w14:paraId="56B9EF0F" w14:textId="77777777" w:rsidR="002A5D2F" w:rsidRPr="002A5D2F" w:rsidRDefault="002A5D2F" w:rsidP="002A5D2F">
      <w:pPr>
        <w:pStyle w:val="HTMLconformatoprevio"/>
        <w:shd w:val="clear" w:color="auto" w:fill="FFFFFF"/>
        <w:spacing w:before="240" w:after="240" w:line="336" w:lineRule="atLeast"/>
        <w:jc w:val="both"/>
        <w:rPr>
          <w:rStyle w:val="CdigoHTML"/>
          <w:color w:val="313131"/>
          <w:sz w:val="24"/>
          <w:szCs w:val="24"/>
          <w:lang w:val="en-US"/>
        </w:rPr>
      </w:pPr>
      <w:r w:rsidRPr="002A5D2F">
        <w:rPr>
          <w:rStyle w:val="CdigoHTML"/>
          <w:color w:val="313131"/>
          <w:sz w:val="24"/>
          <w:szCs w:val="24"/>
          <w:lang w:val="en-US"/>
        </w:rPr>
        <w:t xml:space="preserve"># [ ] search for "code" in </w:t>
      </w:r>
      <w:proofErr w:type="spellStart"/>
      <w:r w:rsidRPr="002A5D2F">
        <w:rPr>
          <w:rStyle w:val="CdigoHTML"/>
          <w:color w:val="313131"/>
          <w:sz w:val="24"/>
          <w:szCs w:val="24"/>
          <w:lang w:val="en-US"/>
        </w:rPr>
        <w:t>code_tip</w:t>
      </w:r>
      <w:proofErr w:type="spellEnd"/>
      <w:r w:rsidRPr="002A5D2F">
        <w:rPr>
          <w:rStyle w:val="CdigoHTML"/>
          <w:color w:val="313131"/>
          <w:sz w:val="24"/>
          <w:szCs w:val="24"/>
          <w:lang w:val="en-US"/>
        </w:rPr>
        <w:t xml:space="preserve"> using .find() </w:t>
      </w:r>
    </w:p>
    <w:p w14:paraId="3615095D" w14:textId="77777777" w:rsidR="002A5D2F" w:rsidRPr="002A5D2F" w:rsidRDefault="002A5D2F" w:rsidP="002A5D2F">
      <w:pPr>
        <w:pStyle w:val="HTMLconformatoprevio"/>
        <w:shd w:val="clear" w:color="auto" w:fill="FFFFFF"/>
        <w:spacing w:before="240" w:after="240" w:line="336" w:lineRule="atLeast"/>
        <w:jc w:val="both"/>
        <w:rPr>
          <w:rStyle w:val="CdigoHTML"/>
          <w:color w:val="313131"/>
          <w:sz w:val="24"/>
          <w:szCs w:val="24"/>
          <w:lang w:val="en-US"/>
        </w:rPr>
      </w:pPr>
      <w:r w:rsidRPr="002A5D2F">
        <w:rPr>
          <w:rStyle w:val="CdigoHTML"/>
          <w:color w:val="313131"/>
          <w:sz w:val="24"/>
          <w:szCs w:val="24"/>
          <w:lang w:val="en-US"/>
        </w:rPr>
        <w:t xml:space="preserve"># [ ] search substring with substring index start= 13,end = last char </w:t>
      </w:r>
    </w:p>
    <w:p w14:paraId="6014F260" w14:textId="77777777" w:rsidR="002A5D2F" w:rsidRPr="002A5D2F" w:rsidRDefault="002A5D2F" w:rsidP="002A5D2F">
      <w:pPr>
        <w:pStyle w:val="HTMLconformatoprevio"/>
        <w:shd w:val="clear" w:color="auto" w:fill="FFFFFF"/>
        <w:spacing w:before="240" w:after="240" w:line="336" w:lineRule="atLeast"/>
        <w:jc w:val="both"/>
        <w:rPr>
          <w:rStyle w:val="CdigoHTML"/>
          <w:color w:val="313131"/>
          <w:sz w:val="24"/>
          <w:szCs w:val="24"/>
          <w:lang w:val="en-US"/>
        </w:rPr>
      </w:pPr>
      <w:r w:rsidRPr="002A5D2F">
        <w:rPr>
          <w:rStyle w:val="CdigoHTML"/>
          <w:color w:val="313131"/>
          <w:sz w:val="24"/>
          <w:szCs w:val="24"/>
          <w:lang w:val="en-US"/>
        </w:rPr>
        <w:t xml:space="preserve"># [ ] save result in variable: </w:t>
      </w:r>
      <w:proofErr w:type="spellStart"/>
      <w:r w:rsidRPr="002A5D2F">
        <w:rPr>
          <w:rStyle w:val="CdigoHTML"/>
          <w:color w:val="313131"/>
          <w:sz w:val="24"/>
          <w:szCs w:val="24"/>
          <w:lang w:val="en-US"/>
        </w:rPr>
        <w:t>code_index</w:t>
      </w:r>
      <w:proofErr w:type="spellEnd"/>
    </w:p>
    <w:p w14:paraId="1EA3328E" w14:textId="77777777" w:rsidR="002A5D2F" w:rsidRPr="002A5D2F" w:rsidRDefault="002A5D2F" w:rsidP="002A5D2F">
      <w:pPr>
        <w:pStyle w:val="HTMLconformatoprevio"/>
        <w:shd w:val="clear" w:color="auto" w:fill="FFFFFF"/>
        <w:spacing w:before="240" w:after="240" w:line="336" w:lineRule="atLeast"/>
        <w:jc w:val="both"/>
        <w:rPr>
          <w:rStyle w:val="CdigoHTML"/>
          <w:color w:val="313131"/>
          <w:sz w:val="24"/>
          <w:szCs w:val="24"/>
          <w:lang w:val="en-US"/>
        </w:rPr>
      </w:pPr>
      <w:r w:rsidRPr="002A5D2F">
        <w:rPr>
          <w:rStyle w:val="CdigoHTML"/>
          <w:color w:val="313131"/>
          <w:sz w:val="24"/>
          <w:szCs w:val="24"/>
          <w:lang w:val="en-US"/>
        </w:rPr>
        <w:t xml:space="preserve"># [ ] display index of where "code" is found, or print "not found" if </w:t>
      </w:r>
      <w:proofErr w:type="spellStart"/>
      <w:r w:rsidRPr="002A5D2F">
        <w:rPr>
          <w:rStyle w:val="CdigoHTML"/>
          <w:color w:val="313131"/>
          <w:sz w:val="24"/>
          <w:szCs w:val="24"/>
          <w:lang w:val="en-US"/>
        </w:rPr>
        <w:t>code_index</w:t>
      </w:r>
      <w:proofErr w:type="spellEnd"/>
      <w:r w:rsidRPr="002A5D2F">
        <w:rPr>
          <w:rStyle w:val="CdigoHTML"/>
          <w:color w:val="313131"/>
          <w:sz w:val="24"/>
          <w:szCs w:val="24"/>
          <w:lang w:val="en-US"/>
        </w:rPr>
        <w:t xml:space="preserve"> == -1</w:t>
      </w:r>
    </w:p>
    <w:p w14:paraId="75D737B7" w14:textId="77777777" w:rsidR="002A5D2F" w:rsidRPr="002A5D2F" w:rsidRDefault="002A5D2F" w:rsidP="002A5D2F">
      <w:pPr>
        <w:pStyle w:val="HTMLconformatoprevio"/>
        <w:shd w:val="clear" w:color="auto" w:fill="FFFFFF"/>
        <w:spacing w:before="240" w:after="240" w:line="336" w:lineRule="atLeast"/>
        <w:jc w:val="both"/>
        <w:rPr>
          <w:rStyle w:val="CdigoHTML"/>
          <w:color w:val="313131"/>
          <w:sz w:val="24"/>
          <w:szCs w:val="24"/>
          <w:lang w:val="en-US"/>
        </w:rPr>
      </w:pPr>
      <w:proofErr w:type="spellStart"/>
      <w:r w:rsidRPr="002A5D2F">
        <w:rPr>
          <w:rStyle w:val="CdigoHTML"/>
          <w:color w:val="313131"/>
          <w:sz w:val="24"/>
          <w:szCs w:val="24"/>
          <w:lang w:val="en-US"/>
        </w:rPr>
        <w:t>work_tip</w:t>
      </w:r>
      <w:proofErr w:type="spellEnd"/>
      <w:r w:rsidRPr="002A5D2F">
        <w:rPr>
          <w:rStyle w:val="CdigoHTML"/>
          <w:color w:val="313131"/>
          <w:sz w:val="24"/>
          <w:szCs w:val="24"/>
          <w:lang w:val="en-US"/>
        </w:rPr>
        <w:t xml:space="preserve"> = "Good code is commented code"</w:t>
      </w:r>
    </w:p>
    <w:p w14:paraId="5C816848" w14:textId="77777777" w:rsidR="002A5D2F" w:rsidRPr="002A5D2F" w:rsidRDefault="002A5D2F" w:rsidP="002A5D2F">
      <w:pPr>
        <w:pStyle w:val="Ttulo2"/>
        <w:shd w:val="clear" w:color="auto" w:fill="FFFFFF"/>
        <w:spacing w:before="0" w:beforeAutospacing="0" w:after="225" w:afterAutospacing="0" w:line="288" w:lineRule="atLeast"/>
        <w:jc w:val="both"/>
        <w:rPr>
          <w:rFonts w:ascii="Helvetica" w:hAnsi="Helvetica" w:cs="Helvetica"/>
          <w:b w:val="0"/>
          <w:bCs w:val="0"/>
          <w:color w:val="646464"/>
          <w:spacing w:val="15"/>
          <w:sz w:val="24"/>
          <w:szCs w:val="24"/>
          <w:lang w:val="en-US"/>
        </w:rPr>
      </w:pPr>
      <w:r w:rsidRPr="002A5D2F">
        <w:rPr>
          <w:rFonts w:ascii="Helvetica" w:hAnsi="Helvetica" w:cs="Helvetica"/>
          <w:b w:val="0"/>
          <w:bCs w:val="0"/>
          <w:color w:val="646464"/>
          <w:spacing w:val="15"/>
          <w:sz w:val="24"/>
          <w:szCs w:val="24"/>
          <w:lang w:val="en-US"/>
        </w:rPr>
        <w:t>Task 5</w:t>
      </w:r>
    </w:p>
    <w:p w14:paraId="6B8A7549" w14:textId="77777777" w:rsidR="002A5D2F" w:rsidRPr="002A5D2F" w:rsidRDefault="002A5D2F" w:rsidP="002A5D2F">
      <w:pPr>
        <w:pStyle w:val="HTMLconformatoprevio"/>
        <w:shd w:val="clear" w:color="auto" w:fill="FFFFFF"/>
        <w:spacing w:before="240" w:after="240" w:line="336" w:lineRule="atLeast"/>
        <w:jc w:val="both"/>
        <w:rPr>
          <w:rStyle w:val="CdigoHTML"/>
          <w:color w:val="313131"/>
          <w:sz w:val="24"/>
          <w:szCs w:val="24"/>
          <w:lang w:val="en-US"/>
        </w:rPr>
      </w:pPr>
      <w:r w:rsidRPr="002A5D2F">
        <w:rPr>
          <w:rStyle w:val="CdigoHTML"/>
          <w:color w:val="313131"/>
          <w:sz w:val="24"/>
          <w:szCs w:val="24"/>
          <w:lang w:val="en-US"/>
        </w:rPr>
        <w:t># [ ] find and report (print) number of w's, o's + use of word "code"</w:t>
      </w:r>
    </w:p>
    <w:p w14:paraId="39C25746" w14:textId="77777777" w:rsidR="002A5D2F" w:rsidRPr="002A5D2F" w:rsidRDefault="002A5D2F" w:rsidP="002A5D2F">
      <w:pPr>
        <w:pStyle w:val="HTMLconformatoprevio"/>
        <w:shd w:val="clear" w:color="auto" w:fill="FFFFFF"/>
        <w:spacing w:before="240" w:after="240" w:line="336" w:lineRule="atLeast"/>
        <w:jc w:val="both"/>
        <w:rPr>
          <w:rStyle w:val="CdigoHTML"/>
          <w:color w:val="313131"/>
          <w:sz w:val="24"/>
          <w:szCs w:val="24"/>
          <w:lang w:val="en-US"/>
        </w:rPr>
      </w:pPr>
      <w:proofErr w:type="spellStart"/>
      <w:r w:rsidRPr="002A5D2F">
        <w:rPr>
          <w:rStyle w:val="CdigoHTML"/>
          <w:color w:val="313131"/>
          <w:sz w:val="24"/>
          <w:szCs w:val="24"/>
          <w:lang w:val="en-US"/>
        </w:rPr>
        <w:t>work_tip</w:t>
      </w:r>
      <w:proofErr w:type="spellEnd"/>
      <w:r w:rsidRPr="002A5D2F">
        <w:rPr>
          <w:rStyle w:val="CdigoHTML"/>
          <w:color w:val="313131"/>
          <w:sz w:val="24"/>
          <w:szCs w:val="24"/>
          <w:lang w:val="en-US"/>
        </w:rPr>
        <w:t xml:space="preserve"> = "Good code is commented code"</w:t>
      </w:r>
    </w:p>
    <w:p w14:paraId="6F9AE5AE" w14:textId="77777777" w:rsidR="002A5D2F" w:rsidRPr="002A5D2F" w:rsidRDefault="002A5D2F" w:rsidP="002A5D2F">
      <w:pPr>
        <w:pStyle w:val="HTMLconformatoprevio"/>
        <w:shd w:val="clear" w:color="auto" w:fill="FFFFFF"/>
        <w:spacing w:before="240" w:after="240" w:line="336" w:lineRule="atLeast"/>
        <w:jc w:val="both"/>
        <w:rPr>
          <w:rStyle w:val="CdigoHTML"/>
          <w:color w:val="313131"/>
          <w:sz w:val="24"/>
          <w:szCs w:val="24"/>
          <w:lang w:val="en-US"/>
        </w:rPr>
      </w:pPr>
      <w:r w:rsidRPr="002A5D2F">
        <w:rPr>
          <w:rStyle w:val="CdigoHTML"/>
          <w:color w:val="313131"/>
          <w:sz w:val="24"/>
          <w:szCs w:val="24"/>
          <w:lang w:val="en-US"/>
        </w:rPr>
        <w:t># [ ]  count times letter "</w:t>
      </w:r>
      <w:proofErr w:type="spellStart"/>
      <w:r w:rsidRPr="002A5D2F">
        <w:rPr>
          <w:rStyle w:val="CdigoHTML"/>
          <w:color w:val="313131"/>
          <w:sz w:val="24"/>
          <w:szCs w:val="24"/>
          <w:lang w:val="en-US"/>
        </w:rPr>
        <w:t>i</w:t>
      </w:r>
      <w:proofErr w:type="spellEnd"/>
      <w:r w:rsidRPr="002A5D2F">
        <w:rPr>
          <w:rStyle w:val="CdigoHTML"/>
          <w:color w:val="313131"/>
          <w:sz w:val="24"/>
          <w:szCs w:val="24"/>
          <w:lang w:val="en-US"/>
        </w:rPr>
        <w:t xml:space="preserve">" appears in </w:t>
      </w:r>
      <w:proofErr w:type="spellStart"/>
      <w:r w:rsidRPr="002A5D2F">
        <w:rPr>
          <w:rStyle w:val="CdigoHTML"/>
          <w:color w:val="313131"/>
          <w:sz w:val="24"/>
          <w:szCs w:val="24"/>
          <w:lang w:val="en-US"/>
        </w:rPr>
        <w:t>code_tip</w:t>
      </w:r>
      <w:proofErr w:type="spellEnd"/>
      <w:r w:rsidRPr="002A5D2F">
        <w:rPr>
          <w:rStyle w:val="CdigoHTML"/>
          <w:color w:val="313131"/>
          <w:sz w:val="24"/>
          <w:szCs w:val="24"/>
          <w:lang w:val="en-US"/>
        </w:rPr>
        <w:t xml:space="preserve"> string</w:t>
      </w:r>
    </w:p>
    <w:p w14:paraId="246A2878" w14:textId="77777777" w:rsidR="002A5D2F" w:rsidRPr="002A5D2F" w:rsidRDefault="002A5D2F" w:rsidP="002A5D2F">
      <w:pPr>
        <w:pStyle w:val="HTMLconformatoprevio"/>
        <w:shd w:val="clear" w:color="auto" w:fill="FFFFFF"/>
        <w:spacing w:before="240" w:after="240" w:line="336" w:lineRule="atLeast"/>
        <w:jc w:val="both"/>
        <w:rPr>
          <w:rStyle w:val="CdigoHTML"/>
          <w:color w:val="313131"/>
          <w:sz w:val="24"/>
          <w:szCs w:val="24"/>
          <w:lang w:val="en-US"/>
        </w:rPr>
      </w:pPr>
      <w:r w:rsidRPr="002A5D2F">
        <w:rPr>
          <w:rStyle w:val="CdigoHTML"/>
          <w:color w:val="313131"/>
          <w:sz w:val="24"/>
          <w:szCs w:val="24"/>
          <w:lang w:val="en-US"/>
        </w:rPr>
        <w:t xml:space="preserve"># [ ] find and display the index of all the letter i's in </w:t>
      </w:r>
      <w:proofErr w:type="spellStart"/>
      <w:r w:rsidRPr="002A5D2F">
        <w:rPr>
          <w:rStyle w:val="CdigoHTML"/>
          <w:color w:val="313131"/>
          <w:sz w:val="24"/>
          <w:szCs w:val="24"/>
          <w:lang w:val="en-US"/>
        </w:rPr>
        <w:t>code_tip</w:t>
      </w:r>
      <w:proofErr w:type="spellEnd"/>
    </w:p>
    <w:p w14:paraId="179F3892" w14:textId="77777777" w:rsidR="002A5D2F" w:rsidRPr="002A5D2F" w:rsidRDefault="002A5D2F" w:rsidP="002A5D2F">
      <w:pPr>
        <w:pStyle w:val="HTMLconformatoprevio"/>
        <w:shd w:val="clear" w:color="auto" w:fill="FFFFFF"/>
        <w:spacing w:before="240" w:after="240" w:line="336" w:lineRule="atLeast"/>
        <w:jc w:val="both"/>
        <w:rPr>
          <w:rStyle w:val="CdigoHTML"/>
          <w:color w:val="313131"/>
          <w:sz w:val="24"/>
          <w:szCs w:val="24"/>
          <w:lang w:val="en-US"/>
        </w:rPr>
      </w:pPr>
      <w:r w:rsidRPr="002A5D2F">
        <w:rPr>
          <w:rStyle w:val="CdigoHTML"/>
          <w:color w:val="313131"/>
          <w:sz w:val="24"/>
          <w:szCs w:val="24"/>
          <w:lang w:val="en-US"/>
        </w:rPr>
        <w:t># Remember: if .find("</w:t>
      </w:r>
      <w:proofErr w:type="spellStart"/>
      <w:r w:rsidRPr="002A5D2F">
        <w:rPr>
          <w:rStyle w:val="CdigoHTML"/>
          <w:color w:val="313131"/>
          <w:sz w:val="24"/>
          <w:szCs w:val="24"/>
          <w:lang w:val="en-US"/>
        </w:rPr>
        <w:t>i</w:t>
      </w:r>
      <w:proofErr w:type="spellEnd"/>
      <w:r w:rsidRPr="002A5D2F">
        <w:rPr>
          <w:rStyle w:val="CdigoHTML"/>
          <w:color w:val="313131"/>
          <w:sz w:val="24"/>
          <w:szCs w:val="24"/>
          <w:lang w:val="en-US"/>
        </w:rPr>
        <w:t>") has No Match, -1 is returned</w:t>
      </w:r>
    </w:p>
    <w:p w14:paraId="5249FCA0" w14:textId="77777777" w:rsidR="002A5D2F" w:rsidRPr="002A5D2F" w:rsidRDefault="002A5D2F" w:rsidP="002A5D2F">
      <w:pPr>
        <w:pStyle w:val="HTMLconformatoprevio"/>
        <w:shd w:val="clear" w:color="auto" w:fill="FFFFFF"/>
        <w:spacing w:before="240" w:after="240" w:line="336" w:lineRule="atLeast"/>
        <w:jc w:val="both"/>
        <w:rPr>
          <w:rStyle w:val="CdigoHTML"/>
          <w:color w:val="313131"/>
          <w:sz w:val="24"/>
          <w:szCs w:val="24"/>
          <w:lang w:val="en-US"/>
        </w:rPr>
      </w:pPr>
      <w:proofErr w:type="spellStart"/>
      <w:r w:rsidRPr="002A5D2F">
        <w:rPr>
          <w:rStyle w:val="CdigoHTML"/>
          <w:color w:val="313131"/>
          <w:sz w:val="24"/>
          <w:szCs w:val="24"/>
          <w:lang w:val="en-US"/>
        </w:rPr>
        <w:t>code_tip</w:t>
      </w:r>
      <w:proofErr w:type="spellEnd"/>
      <w:r w:rsidRPr="002A5D2F">
        <w:rPr>
          <w:rStyle w:val="CdigoHTML"/>
          <w:color w:val="313131"/>
          <w:sz w:val="24"/>
          <w:szCs w:val="24"/>
          <w:lang w:val="en-US"/>
        </w:rPr>
        <w:t xml:space="preserve"> = "code a conditional decision like you would say it"</w:t>
      </w:r>
    </w:p>
    <w:p w14:paraId="7B6D59D1" w14:textId="77777777" w:rsidR="002A5D2F" w:rsidRPr="002A5D2F" w:rsidRDefault="002A5D2F" w:rsidP="002A5D2F">
      <w:pPr>
        <w:pStyle w:val="HTMLconformatoprevio"/>
        <w:shd w:val="clear" w:color="auto" w:fill="FFFFFF"/>
        <w:spacing w:before="240" w:after="240" w:line="336" w:lineRule="atLeast"/>
        <w:jc w:val="both"/>
        <w:rPr>
          <w:rStyle w:val="CdigoHTML"/>
          <w:color w:val="313131"/>
          <w:sz w:val="24"/>
          <w:szCs w:val="24"/>
          <w:lang w:val="en-US"/>
        </w:rPr>
      </w:pPr>
      <w:r w:rsidRPr="002A5D2F">
        <w:rPr>
          <w:rStyle w:val="CdigoHTML"/>
          <w:color w:val="313131"/>
          <w:sz w:val="24"/>
          <w:szCs w:val="24"/>
          <w:lang w:val="en-US"/>
        </w:rPr>
        <w:t>print ("</w:t>
      </w:r>
      <w:proofErr w:type="spellStart"/>
      <w:r w:rsidRPr="002A5D2F">
        <w:rPr>
          <w:rStyle w:val="CdigoHTML"/>
          <w:color w:val="313131"/>
          <w:sz w:val="24"/>
          <w:szCs w:val="24"/>
          <w:lang w:val="en-US"/>
        </w:rPr>
        <w:t>code_tip</w:t>
      </w:r>
      <w:proofErr w:type="spellEnd"/>
      <w:r w:rsidRPr="002A5D2F">
        <w:rPr>
          <w:rStyle w:val="CdigoHTML"/>
          <w:color w:val="313131"/>
          <w:sz w:val="24"/>
          <w:szCs w:val="24"/>
          <w:lang w:val="en-US"/>
        </w:rPr>
        <w:t xml:space="preserve">:" , </w:t>
      </w:r>
      <w:proofErr w:type="spellStart"/>
      <w:r w:rsidRPr="002A5D2F">
        <w:rPr>
          <w:rStyle w:val="CdigoHTML"/>
          <w:color w:val="313131"/>
          <w:sz w:val="24"/>
          <w:szCs w:val="24"/>
          <w:lang w:val="en-US"/>
        </w:rPr>
        <w:t>code_tip</w:t>
      </w:r>
      <w:proofErr w:type="spellEnd"/>
      <w:r w:rsidRPr="002A5D2F">
        <w:rPr>
          <w:rStyle w:val="CdigoHTML"/>
          <w:color w:val="313131"/>
          <w:sz w:val="24"/>
          <w:szCs w:val="24"/>
          <w:lang w:val="en-US"/>
        </w:rPr>
        <w:t>)</w:t>
      </w:r>
    </w:p>
    <w:p w14:paraId="2D1BA302" w14:textId="77777777" w:rsidR="002A5D2F" w:rsidRPr="002A5D2F" w:rsidRDefault="002A5D2F" w:rsidP="002A5D2F">
      <w:pPr>
        <w:pStyle w:val="Ttulo2"/>
        <w:shd w:val="clear" w:color="auto" w:fill="FFFFFF"/>
        <w:spacing w:before="0" w:beforeAutospacing="0" w:after="225" w:afterAutospacing="0" w:line="288" w:lineRule="atLeast"/>
        <w:jc w:val="both"/>
        <w:rPr>
          <w:rFonts w:ascii="Helvetica" w:hAnsi="Helvetica" w:cs="Helvetica"/>
          <w:b w:val="0"/>
          <w:bCs w:val="0"/>
          <w:color w:val="646464"/>
          <w:spacing w:val="15"/>
          <w:sz w:val="24"/>
          <w:szCs w:val="24"/>
          <w:lang w:val="en-US"/>
        </w:rPr>
      </w:pPr>
      <w:r w:rsidRPr="002A5D2F">
        <w:rPr>
          <w:rFonts w:ascii="Helvetica" w:hAnsi="Helvetica" w:cs="Helvetica"/>
          <w:b w:val="0"/>
          <w:bCs w:val="0"/>
          <w:color w:val="646464"/>
          <w:spacing w:val="15"/>
          <w:sz w:val="24"/>
          <w:szCs w:val="24"/>
          <w:lang w:val="en-US"/>
        </w:rPr>
        <w:t>Task 6</w:t>
      </w:r>
    </w:p>
    <w:p w14:paraId="184955C7" w14:textId="77777777" w:rsidR="002A5D2F" w:rsidRPr="002A5D2F" w:rsidRDefault="002A5D2F" w:rsidP="002A5D2F">
      <w:pPr>
        <w:pStyle w:val="Ttulo2"/>
        <w:shd w:val="clear" w:color="auto" w:fill="FFFFFF"/>
        <w:spacing w:before="0" w:beforeAutospacing="0" w:after="225" w:afterAutospacing="0" w:line="288" w:lineRule="atLeast"/>
        <w:jc w:val="both"/>
        <w:rPr>
          <w:rFonts w:ascii="Helvetica" w:hAnsi="Helvetica" w:cs="Helvetica"/>
          <w:b w:val="0"/>
          <w:bCs w:val="0"/>
          <w:color w:val="646464"/>
          <w:spacing w:val="15"/>
          <w:sz w:val="24"/>
          <w:szCs w:val="24"/>
          <w:lang w:val="en-US"/>
        </w:rPr>
      </w:pPr>
      <w:r w:rsidRPr="002A5D2F">
        <w:rPr>
          <w:rFonts w:ascii="Helvetica" w:hAnsi="Helvetica" w:cs="Helvetica"/>
          <w:b w:val="0"/>
          <w:bCs w:val="0"/>
          <w:color w:val="646464"/>
          <w:spacing w:val="15"/>
          <w:sz w:val="24"/>
          <w:szCs w:val="24"/>
          <w:lang w:val="en-US"/>
        </w:rPr>
        <w:t>Program: Words after "G"/"g"</w:t>
      </w:r>
    </w:p>
    <w:p w14:paraId="506C62CC" w14:textId="77777777" w:rsidR="002A5D2F" w:rsidRPr="002A5D2F" w:rsidRDefault="002A5D2F" w:rsidP="002A5D2F">
      <w:pPr>
        <w:pStyle w:val="NormalWeb"/>
        <w:shd w:val="clear" w:color="auto" w:fill="FFFFFF"/>
        <w:spacing w:before="0" w:beforeAutospacing="0" w:after="340" w:afterAutospacing="0"/>
        <w:jc w:val="both"/>
        <w:rPr>
          <w:rFonts w:ascii="Helvetica" w:hAnsi="Helvetica" w:cs="Helvetica"/>
          <w:color w:val="313131"/>
          <w:lang w:val="en-US"/>
        </w:rPr>
      </w:pPr>
      <w:r w:rsidRPr="002A5D2F">
        <w:rPr>
          <w:rFonts w:ascii="Helvetica" w:hAnsi="Helvetica" w:cs="Helvetica"/>
          <w:color w:val="313131"/>
          <w:lang w:val="en-US"/>
        </w:rPr>
        <w:lastRenderedPageBreak/>
        <w:t>Create a program inputs a phrase (like a famous quotation) and prints all of the words that start with h-z</w:t>
      </w:r>
    </w:p>
    <w:p w14:paraId="69170C17" w14:textId="77777777" w:rsidR="002A5D2F" w:rsidRPr="002A5D2F" w:rsidRDefault="002A5D2F" w:rsidP="002A5D2F">
      <w:pPr>
        <w:pStyle w:val="NormalWeb"/>
        <w:shd w:val="clear" w:color="auto" w:fill="FFFFFF"/>
        <w:spacing w:before="300" w:beforeAutospacing="0" w:after="340" w:afterAutospacing="0"/>
        <w:jc w:val="both"/>
        <w:rPr>
          <w:rFonts w:ascii="Helvetica" w:hAnsi="Helvetica" w:cs="Helvetica"/>
          <w:color w:val="313131"/>
          <w:lang w:val="en-US"/>
        </w:rPr>
      </w:pPr>
      <w:r w:rsidRPr="002A5D2F">
        <w:rPr>
          <w:rFonts w:ascii="Helvetica" w:hAnsi="Helvetica" w:cs="Helvetica"/>
          <w:color w:val="313131"/>
          <w:lang w:val="en-US"/>
        </w:rPr>
        <w:t>Sample input:</w:t>
      </w:r>
      <w:r w:rsidRPr="002A5D2F">
        <w:rPr>
          <w:rFonts w:ascii="Helvetica" w:hAnsi="Helvetica" w:cs="Helvetica"/>
          <w:color w:val="313131"/>
          <w:lang w:val="en-US"/>
        </w:rPr>
        <w:br/>
      </w:r>
      <w:r w:rsidRPr="002A5D2F">
        <w:rPr>
          <w:rStyle w:val="CdigoHTML"/>
          <w:color w:val="313131"/>
          <w:sz w:val="24"/>
          <w:szCs w:val="24"/>
          <w:lang w:val="en-US"/>
        </w:rPr>
        <w:t>enter a 1 sentence quote, non-alpha separate words:</w:t>
      </w:r>
      <w:r w:rsidRPr="002A5D2F">
        <w:rPr>
          <w:rFonts w:ascii="Helvetica" w:hAnsi="Helvetica" w:cs="Helvetica"/>
          <w:color w:val="313131"/>
          <w:lang w:val="en-US"/>
        </w:rPr>
        <w:t> </w:t>
      </w:r>
      <w:r w:rsidRPr="002A5D2F">
        <w:rPr>
          <w:rStyle w:val="CdigoHTML"/>
          <w:b/>
          <w:bCs/>
          <w:color w:val="313131"/>
          <w:sz w:val="24"/>
          <w:szCs w:val="24"/>
          <w:lang w:val="en-US"/>
        </w:rPr>
        <w:t>Wheresoever you go, go with all your heart</w:t>
      </w:r>
    </w:p>
    <w:p w14:paraId="3437C258" w14:textId="77777777" w:rsidR="002A5D2F" w:rsidRPr="002A5D2F" w:rsidRDefault="002A5D2F" w:rsidP="002A5D2F">
      <w:pPr>
        <w:pStyle w:val="NormalWeb"/>
        <w:shd w:val="clear" w:color="auto" w:fill="FFFFFF"/>
        <w:spacing w:before="300" w:beforeAutospacing="0" w:after="340" w:afterAutospacing="0"/>
        <w:jc w:val="both"/>
        <w:rPr>
          <w:rFonts w:ascii="Helvetica" w:hAnsi="Helvetica" w:cs="Helvetica"/>
          <w:color w:val="313131"/>
          <w:lang w:val="en-US"/>
        </w:rPr>
      </w:pPr>
      <w:r w:rsidRPr="002A5D2F">
        <w:rPr>
          <w:rFonts w:ascii="Helvetica" w:hAnsi="Helvetica" w:cs="Helvetica"/>
          <w:color w:val="313131"/>
          <w:lang w:val="en-US"/>
        </w:rPr>
        <w:t>Sample output:</w:t>
      </w:r>
    </w:p>
    <w:p w14:paraId="5A278AB3" w14:textId="77777777" w:rsidR="002A5D2F" w:rsidRPr="002A5D2F" w:rsidRDefault="002A5D2F" w:rsidP="002A5D2F">
      <w:pPr>
        <w:pStyle w:val="HTMLconformatoprevio"/>
        <w:shd w:val="clear" w:color="auto" w:fill="FFFFFF"/>
        <w:spacing w:before="240" w:after="240" w:line="336" w:lineRule="atLeast"/>
        <w:jc w:val="both"/>
        <w:rPr>
          <w:rStyle w:val="CdigoHTML"/>
          <w:color w:val="313131"/>
          <w:sz w:val="24"/>
          <w:szCs w:val="24"/>
          <w:lang w:val="en-US"/>
        </w:rPr>
      </w:pPr>
      <w:r w:rsidRPr="002A5D2F">
        <w:rPr>
          <w:rStyle w:val="CdigoHTML"/>
          <w:color w:val="313131"/>
          <w:sz w:val="24"/>
          <w:szCs w:val="24"/>
          <w:lang w:val="en-US"/>
        </w:rPr>
        <w:t>WHERESOEVER</w:t>
      </w:r>
    </w:p>
    <w:p w14:paraId="3A00E1F9" w14:textId="77777777" w:rsidR="002A5D2F" w:rsidRPr="002A5D2F" w:rsidRDefault="002A5D2F" w:rsidP="002A5D2F">
      <w:pPr>
        <w:pStyle w:val="HTMLconformatoprevio"/>
        <w:shd w:val="clear" w:color="auto" w:fill="FFFFFF"/>
        <w:spacing w:before="240" w:after="240" w:line="336" w:lineRule="atLeast"/>
        <w:jc w:val="both"/>
        <w:rPr>
          <w:rStyle w:val="CdigoHTML"/>
          <w:color w:val="313131"/>
          <w:sz w:val="24"/>
          <w:szCs w:val="24"/>
          <w:lang w:val="en-US"/>
        </w:rPr>
      </w:pPr>
      <w:r w:rsidRPr="002A5D2F">
        <w:rPr>
          <w:rStyle w:val="CdigoHTML"/>
          <w:color w:val="313131"/>
          <w:sz w:val="24"/>
          <w:szCs w:val="24"/>
          <w:lang w:val="en-US"/>
        </w:rPr>
        <w:t>YOU</w:t>
      </w:r>
    </w:p>
    <w:p w14:paraId="4EE9EB57" w14:textId="77777777" w:rsidR="002A5D2F" w:rsidRPr="002A5D2F" w:rsidRDefault="002A5D2F" w:rsidP="002A5D2F">
      <w:pPr>
        <w:pStyle w:val="HTMLconformatoprevio"/>
        <w:shd w:val="clear" w:color="auto" w:fill="FFFFFF"/>
        <w:spacing w:before="240" w:after="240" w:line="336" w:lineRule="atLeast"/>
        <w:jc w:val="both"/>
        <w:rPr>
          <w:rStyle w:val="CdigoHTML"/>
          <w:color w:val="313131"/>
          <w:sz w:val="24"/>
          <w:szCs w:val="24"/>
          <w:lang w:val="en-US"/>
        </w:rPr>
      </w:pPr>
      <w:r w:rsidRPr="002A5D2F">
        <w:rPr>
          <w:rStyle w:val="CdigoHTML"/>
          <w:color w:val="313131"/>
          <w:sz w:val="24"/>
          <w:szCs w:val="24"/>
          <w:lang w:val="en-US"/>
        </w:rPr>
        <w:t>WITH</w:t>
      </w:r>
    </w:p>
    <w:p w14:paraId="7EF6594B" w14:textId="77777777" w:rsidR="002A5D2F" w:rsidRPr="002A5D2F" w:rsidRDefault="002A5D2F" w:rsidP="002A5D2F">
      <w:pPr>
        <w:pStyle w:val="HTMLconformatoprevio"/>
        <w:shd w:val="clear" w:color="auto" w:fill="FFFFFF"/>
        <w:spacing w:before="240" w:after="240" w:line="336" w:lineRule="atLeast"/>
        <w:jc w:val="both"/>
        <w:rPr>
          <w:rStyle w:val="CdigoHTML"/>
          <w:color w:val="313131"/>
          <w:sz w:val="24"/>
          <w:szCs w:val="24"/>
          <w:lang w:val="en-US"/>
        </w:rPr>
      </w:pPr>
      <w:r w:rsidRPr="002A5D2F">
        <w:rPr>
          <w:rStyle w:val="CdigoHTML"/>
          <w:color w:val="313131"/>
          <w:sz w:val="24"/>
          <w:szCs w:val="24"/>
          <w:lang w:val="en-US"/>
        </w:rPr>
        <w:t>YOUR</w:t>
      </w:r>
    </w:p>
    <w:p w14:paraId="4BCC99A4" w14:textId="77777777" w:rsidR="002A5D2F" w:rsidRPr="002A5D2F" w:rsidRDefault="002A5D2F" w:rsidP="002A5D2F">
      <w:pPr>
        <w:pStyle w:val="HTMLconformatoprevio"/>
        <w:shd w:val="clear" w:color="auto" w:fill="FFFFFF"/>
        <w:spacing w:before="240" w:after="240" w:line="336" w:lineRule="atLeast"/>
        <w:jc w:val="both"/>
        <w:rPr>
          <w:rStyle w:val="CdigoHTML"/>
          <w:color w:val="313131"/>
          <w:sz w:val="24"/>
          <w:szCs w:val="24"/>
        </w:rPr>
      </w:pPr>
      <w:r w:rsidRPr="002A5D2F">
        <w:rPr>
          <w:rStyle w:val="CdigoHTML"/>
          <w:color w:val="313131"/>
          <w:sz w:val="24"/>
          <w:szCs w:val="24"/>
        </w:rPr>
        <w:t>HEART</w:t>
      </w:r>
    </w:p>
    <w:p w14:paraId="032F0B1D" w14:textId="77777777" w:rsidR="002A5D2F" w:rsidRPr="002A5D2F" w:rsidRDefault="002A5D2F" w:rsidP="002A5D2F">
      <w:pPr>
        <w:pStyle w:val="NormalWeb"/>
        <w:numPr>
          <w:ilvl w:val="0"/>
          <w:numId w:val="16"/>
        </w:numPr>
        <w:shd w:val="clear" w:color="auto" w:fill="FFFFFF"/>
        <w:spacing w:before="0" w:beforeAutospacing="0" w:after="340" w:afterAutospacing="0" w:line="336" w:lineRule="atLeast"/>
        <w:ind w:left="0"/>
        <w:jc w:val="both"/>
        <w:rPr>
          <w:rFonts w:ascii="Helvetica" w:hAnsi="Helvetica" w:cs="Helvetica"/>
          <w:color w:val="313131"/>
          <w:lang w:val="en-US"/>
        </w:rPr>
      </w:pPr>
      <w:r w:rsidRPr="002A5D2F">
        <w:rPr>
          <w:rFonts w:ascii="Helvetica" w:hAnsi="Helvetica" w:cs="Helvetica"/>
          <w:color w:val="313131"/>
          <w:lang w:val="en-US"/>
        </w:rPr>
        <w:t>split the words by building a placeholder variable: </w:t>
      </w:r>
      <w:r w:rsidRPr="002A5D2F">
        <w:rPr>
          <w:rStyle w:val="CdigoHTML"/>
          <w:b/>
          <w:bCs/>
          <w:color w:val="313131"/>
          <w:sz w:val="24"/>
          <w:szCs w:val="24"/>
          <w:lang w:val="en-US"/>
        </w:rPr>
        <w:t>word</w:t>
      </w:r>
    </w:p>
    <w:p w14:paraId="3ECA058B" w14:textId="77777777" w:rsidR="002A5D2F" w:rsidRPr="002A5D2F" w:rsidRDefault="002A5D2F" w:rsidP="002A5D2F">
      <w:pPr>
        <w:numPr>
          <w:ilvl w:val="1"/>
          <w:numId w:val="16"/>
        </w:numPr>
        <w:shd w:val="clear" w:color="auto" w:fill="FFFFFF"/>
        <w:spacing w:before="100" w:beforeAutospacing="1" w:after="170" w:line="336" w:lineRule="atLeast"/>
        <w:ind w:left="0"/>
        <w:jc w:val="both"/>
        <w:rPr>
          <w:rFonts w:ascii="Helvetica" w:hAnsi="Helvetica" w:cs="Helvetica"/>
          <w:color w:val="313131"/>
          <w:sz w:val="24"/>
          <w:szCs w:val="24"/>
          <w:lang w:val="en-US"/>
        </w:rPr>
      </w:pPr>
      <w:r w:rsidRPr="002A5D2F">
        <w:rPr>
          <w:rFonts w:ascii="Helvetica" w:hAnsi="Helvetica" w:cs="Helvetica"/>
          <w:color w:val="313131"/>
          <w:sz w:val="24"/>
          <w:szCs w:val="24"/>
          <w:lang w:val="en-US"/>
        </w:rPr>
        <w:t>loop each character in the input string</w:t>
      </w:r>
    </w:p>
    <w:p w14:paraId="67436D34" w14:textId="77777777" w:rsidR="002A5D2F" w:rsidRPr="002A5D2F" w:rsidRDefault="002A5D2F" w:rsidP="002A5D2F">
      <w:pPr>
        <w:numPr>
          <w:ilvl w:val="1"/>
          <w:numId w:val="16"/>
        </w:numPr>
        <w:shd w:val="clear" w:color="auto" w:fill="FFFFFF"/>
        <w:spacing w:before="100" w:beforeAutospacing="1" w:after="170" w:line="336" w:lineRule="atLeast"/>
        <w:ind w:left="0"/>
        <w:jc w:val="both"/>
        <w:rPr>
          <w:rFonts w:ascii="Helvetica" w:hAnsi="Helvetica" w:cs="Helvetica"/>
          <w:color w:val="313131"/>
          <w:sz w:val="24"/>
          <w:szCs w:val="24"/>
          <w:lang w:val="en-US"/>
        </w:rPr>
      </w:pPr>
      <w:r w:rsidRPr="002A5D2F">
        <w:rPr>
          <w:rFonts w:ascii="Helvetica" w:hAnsi="Helvetica" w:cs="Helvetica"/>
          <w:color w:val="313131"/>
          <w:sz w:val="24"/>
          <w:szCs w:val="24"/>
          <w:lang w:val="en-US"/>
        </w:rPr>
        <w:t>check if character is a letter</w:t>
      </w:r>
    </w:p>
    <w:p w14:paraId="20C14E37" w14:textId="77777777" w:rsidR="002A5D2F" w:rsidRPr="002A5D2F" w:rsidRDefault="002A5D2F" w:rsidP="002A5D2F">
      <w:pPr>
        <w:numPr>
          <w:ilvl w:val="1"/>
          <w:numId w:val="16"/>
        </w:numPr>
        <w:shd w:val="clear" w:color="auto" w:fill="FFFFFF"/>
        <w:spacing w:before="100" w:beforeAutospacing="1" w:after="170" w:line="336" w:lineRule="atLeast"/>
        <w:ind w:left="0"/>
        <w:jc w:val="both"/>
        <w:rPr>
          <w:rFonts w:ascii="Helvetica" w:hAnsi="Helvetica" w:cs="Helvetica"/>
          <w:color w:val="313131"/>
          <w:sz w:val="24"/>
          <w:szCs w:val="24"/>
          <w:lang w:val="en-US"/>
        </w:rPr>
      </w:pPr>
      <w:r w:rsidRPr="002A5D2F">
        <w:rPr>
          <w:rFonts w:ascii="Helvetica" w:hAnsi="Helvetica" w:cs="Helvetica"/>
          <w:color w:val="313131"/>
          <w:sz w:val="24"/>
          <w:szCs w:val="24"/>
          <w:lang w:val="en-US"/>
        </w:rPr>
        <w:t>add a letter to </w:t>
      </w:r>
      <w:r w:rsidRPr="002A5D2F">
        <w:rPr>
          <w:rStyle w:val="CdigoHTML"/>
          <w:rFonts w:eastAsiaTheme="minorHAnsi"/>
          <w:b/>
          <w:bCs/>
          <w:color w:val="313131"/>
          <w:sz w:val="24"/>
          <w:szCs w:val="24"/>
          <w:lang w:val="en-US"/>
        </w:rPr>
        <w:t>word</w:t>
      </w:r>
      <w:r w:rsidRPr="002A5D2F">
        <w:rPr>
          <w:rFonts w:ascii="Helvetica" w:hAnsi="Helvetica" w:cs="Helvetica"/>
          <w:color w:val="313131"/>
          <w:sz w:val="24"/>
          <w:szCs w:val="24"/>
          <w:lang w:val="en-US"/>
        </w:rPr>
        <w:t> each loop until a non-alpha char is encountered</w:t>
      </w:r>
    </w:p>
    <w:p w14:paraId="32E26428" w14:textId="77777777" w:rsidR="002A5D2F" w:rsidRPr="002A5D2F" w:rsidRDefault="002A5D2F" w:rsidP="002A5D2F">
      <w:pPr>
        <w:pStyle w:val="NormalWeb"/>
        <w:numPr>
          <w:ilvl w:val="0"/>
          <w:numId w:val="16"/>
        </w:numPr>
        <w:shd w:val="clear" w:color="auto" w:fill="FFFFFF"/>
        <w:spacing w:before="0" w:beforeAutospacing="0" w:after="340" w:afterAutospacing="0" w:line="336" w:lineRule="atLeast"/>
        <w:ind w:left="0"/>
        <w:jc w:val="both"/>
        <w:rPr>
          <w:rFonts w:ascii="Helvetica" w:hAnsi="Helvetica" w:cs="Helvetica"/>
          <w:color w:val="313131"/>
        </w:rPr>
      </w:pPr>
      <w:proofErr w:type="spellStart"/>
      <w:r w:rsidRPr="002A5D2F">
        <w:rPr>
          <w:rStyle w:val="Textoennegrita"/>
          <w:rFonts w:ascii="Helvetica" w:hAnsi="Helvetica" w:cs="Helvetica"/>
          <w:color w:val="313131"/>
        </w:rPr>
        <w:t>if</w:t>
      </w:r>
      <w:proofErr w:type="spellEnd"/>
      <w:r w:rsidRPr="002A5D2F">
        <w:rPr>
          <w:rFonts w:ascii="Helvetica" w:hAnsi="Helvetica" w:cs="Helvetica"/>
          <w:color w:val="313131"/>
        </w:rPr>
        <w:t> </w:t>
      </w:r>
      <w:proofErr w:type="spellStart"/>
      <w:r w:rsidRPr="002A5D2F">
        <w:rPr>
          <w:rFonts w:ascii="Helvetica" w:hAnsi="Helvetica" w:cs="Helvetica"/>
          <w:color w:val="313131"/>
        </w:rPr>
        <w:t>character</w:t>
      </w:r>
      <w:proofErr w:type="spellEnd"/>
      <w:r w:rsidRPr="002A5D2F">
        <w:rPr>
          <w:rFonts w:ascii="Helvetica" w:hAnsi="Helvetica" w:cs="Helvetica"/>
          <w:color w:val="313131"/>
        </w:rPr>
        <w:t xml:space="preserve"> </w:t>
      </w:r>
      <w:proofErr w:type="spellStart"/>
      <w:r w:rsidRPr="002A5D2F">
        <w:rPr>
          <w:rFonts w:ascii="Helvetica" w:hAnsi="Helvetica" w:cs="Helvetica"/>
          <w:color w:val="313131"/>
        </w:rPr>
        <w:t>is</w:t>
      </w:r>
      <w:proofErr w:type="spellEnd"/>
      <w:r w:rsidRPr="002A5D2F">
        <w:rPr>
          <w:rFonts w:ascii="Helvetica" w:hAnsi="Helvetica" w:cs="Helvetica"/>
          <w:color w:val="313131"/>
        </w:rPr>
        <w:t xml:space="preserve"> </w:t>
      </w:r>
      <w:proofErr w:type="spellStart"/>
      <w:r w:rsidRPr="002A5D2F">
        <w:rPr>
          <w:rFonts w:ascii="Helvetica" w:hAnsi="Helvetica" w:cs="Helvetica"/>
          <w:color w:val="313131"/>
        </w:rPr>
        <w:t>alpha</w:t>
      </w:r>
      <w:proofErr w:type="spellEnd"/>
    </w:p>
    <w:p w14:paraId="322913A5" w14:textId="77777777" w:rsidR="002A5D2F" w:rsidRPr="002A5D2F" w:rsidRDefault="002A5D2F" w:rsidP="002A5D2F">
      <w:pPr>
        <w:numPr>
          <w:ilvl w:val="1"/>
          <w:numId w:val="16"/>
        </w:numPr>
        <w:shd w:val="clear" w:color="auto" w:fill="FFFFFF"/>
        <w:spacing w:before="100" w:beforeAutospacing="1" w:after="170" w:line="336" w:lineRule="atLeast"/>
        <w:ind w:left="0"/>
        <w:jc w:val="both"/>
        <w:rPr>
          <w:rFonts w:ascii="Helvetica" w:hAnsi="Helvetica" w:cs="Helvetica"/>
          <w:color w:val="313131"/>
          <w:sz w:val="24"/>
          <w:szCs w:val="24"/>
        </w:rPr>
      </w:pPr>
      <w:proofErr w:type="spellStart"/>
      <w:r w:rsidRPr="002A5D2F">
        <w:rPr>
          <w:rFonts w:ascii="Helvetica" w:hAnsi="Helvetica" w:cs="Helvetica"/>
          <w:color w:val="313131"/>
          <w:sz w:val="24"/>
          <w:szCs w:val="24"/>
        </w:rPr>
        <w:t>add</w:t>
      </w:r>
      <w:proofErr w:type="spellEnd"/>
      <w:r w:rsidRPr="002A5D2F">
        <w:rPr>
          <w:rFonts w:ascii="Helvetica" w:hAnsi="Helvetica" w:cs="Helvetica"/>
          <w:color w:val="313131"/>
          <w:sz w:val="24"/>
          <w:szCs w:val="24"/>
        </w:rPr>
        <w:t xml:space="preserve"> </w:t>
      </w:r>
      <w:proofErr w:type="spellStart"/>
      <w:r w:rsidRPr="002A5D2F">
        <w:rPr>
          <w:rFonts w:ascii="Helvetica" w:hAnsi="Helvetica" w:cs="Helvetica"/>
          <w:color w:val="313131"/>
          <w:sz w:val="24"/>
          <w:szCs w:val="24"/>
        </w:rPr>
        <w:t>character</w:t>
      </w:r>
      <w:proofErr w:type="spellEnd"/>
      <w:r w:rsidRPr="002A5D2F">
        <w:rPr>
          <w:rFonts w:ascii="Helvetica" w:hAnsi="Helvetica" w:cs="Helvetica"/>
          <w:color w:val="313131"/>
          <w:sz w:val="24"/>
          <w:szCs w:val="24"/>
        </w:rPr>
        <w:t xml:space="preserve"> </w:t>
      </w:r>
      <w:proofErr w:type="spellStart"/>
      <w:r w:rsidRPr="002A5D2F">
        <w:rPr>
          <w:rFonts w:ascii="Helvetica" w:hAnsi="Helvetica" w:cs="Helvetica"/>
          <w:color w:val="313131"/>
          <w:sz w:val="24"/>
          <w:szCs w:val="24"/>
        </w:rPr>
        <w:t>to</w:t>
      </w:r>
      <w:proofErr w:type="spellEnd"/>
      <w:r w:rsidRPr="002A5D2F">
        <w:rPr>
          <w:rFonts w:ascii="Helvetica" w:hAnsi="Helvetica" w:cs="Helvetica"/>
          <w:color w:val="313131"/>
          <w:sz w:val="24"/>
          <w:szCs w:val="24"/>
        </w:rPr>
        <w:t> </w:t>
      </w:r>
      <w:proofErr w:type="spellStart"/>
      <w:r w:rsidRPr="002A5D2F">
        <w:rPr>
          <w:rStyle w:val="CdigoHTML"/>
          <w:rFonts w:eastAsiaTheme="minorHAnsi"/>
          <w:b/>
          <w:bCs/>
          <w:color w:val="313131"/>
          <w:sz w:val="24"/>
          <w:szCs w:val="24"/>
        </w:rPr>
        <w:t>word</w:t>
      </w:r>
      <w:proofErr w:type="spellEnd"/>
    </w:p>
    <w:p w14:paraId="6CE374DC" w14:textId="77777777" w:rsidR="002A5D2F" w:rsidRPr="002A5D2F" w:rsidRDefault="002A5D2F" w:rsidP="002A5D2F">
      <w:pPr>
        <w:numPr>
          <w:ilvl w:val="1"/>
          <w:numId w:val="16"/>
        </w:numPr>
        <w:shd w:val="clear" w:color="auto" w:fill="FFFFFF"/>
        <w:spacing w:before="100" w:beforeAutospacing="1" w:after="170" w:line="336" w:lineRule="atLeast"/>
        <w:ind w:left="0"/>
        <w:jc w:val="both"/>
        <w:rPr>
          <w:rFonts w:ascii="Helvetica" w:hAnsi="Helvetica" w:cs="Helvetica"/>
          <w:color w:val="313131"/>
          <w:sz w:val="24"/>
          <w:szCs w:val="24"/>
          <w:lang w:val="en-US"/>
        </w:rPr>
      </w:pPr>
      <w:r w:rsidRPr="002A5D2F">
        <w:rPr>
          <w:rFonts w:ascii="Helvetica" w:hAnsi="Helvetica" w:cs="Helvetica"/>
          <w:color w:val="313131"/>
          <w:sz w:val="24"/>
          <w:szCs w:val="24"/>
          <w:lang w:val="en-US"/>
        </w:rPr>
        <w:t>non-alpha detected (space, punctuation, digit,...) defines the end of a word and goes to </w:t>
      </w:r>
      <w:r w:rsidRPr="002A5D2F">
        <w:rPr>
          <w:rStyle w:val="CdigoHTML"/>
          <w:rFonts w:eastAsiaTheme="minorHAnsi"/>
          <w:b/>
          <w:bCs/>
          <w:color w:val="313131"/>
          <w:sz w:val="24"/>
          <w:szCs w:val="24"/>
          <w:lang w:val="en-US"/>
        </w:rPr>
        <w:t>else</w:t>
      </w:r>
    </w:p>
    <w:p w14:paraId="6D07068B" w14:textId="77777777" w:rsidR="002A5D2F" w:rsidRPr="002A5D2F" w:rsidRDefault="002A5D2F" w:rsidP="002A5D2F">
      <w:pPr>
        <w:numPr>
          <w:ilvl w:val="0"/>
          <w:numId w:val="16"/>
        </w:numPr>
        <w:shd w:val="clear" w:color="auto" w:fill="FFFFFF"/>
        <w:spacing w:before="100" w:beforeAutospacing="1" w:after="170" w:line="336" w:lineRule="atLeast"/>
        <w:ind w:left="0"/>
        <w:jc w:val="both"/>
        <w:rPr>
          <w:rFonts w:ascii="Helvetica" w:hAnsi="Helvetica" w:cs="Helvetica"/>
          <w:color w:val="313131"/>
          <w:sz w:val="24"/>
          <w:szCs w:val="24"/>
        </w:rPr>
      </w:pPr>
      <w:proofErr w:type="spellStart"/>
      <w:r w:rsidRPr="002A5D2F">
        <w:rPr>
          <w:rStyle w:val="CdigoHTML"/>
          <w:rFonts w:eastAsiaTheme="minorHAnsi"/>
          <w:b/>
          <w:bCs/>
          <w:color w:val="313131"/>
          <w:sz w:val="24"/>
          <w:szCs w:val="24"/>
        </w:rPr>
        <w:t>else</w:t>
      </w:r>
      <w:proofErr w:type="spellEnd"/>
    </w:p>
    <w:p w14:paraId="4192EE9E" w14:textId="77777777" w:rsidR="002A5D2F" w:rsidRPr="002A5D2F" w:rsidRDefault="002A5D2F" w:rsidP="002A5D2F">
      <w:pPr>
        <w:numPr>
          <w:ilvl w:val="1"/>
          <w:numId w:val="16"/>
        </w:numPr>
        <w:shd w:val="clear" w:color="auto" w:fill="FFFFFF"/>
        <w:spacing w:before="100" w:beforeAutospacing="1" w:after="170" w:line="336" w:lineRule="atLeast"/>
        <w:ind w:left="0"/>
        <w:jc w:val="both"/>
        <w:rPr>
          <w:rFonts w:ascii="Helvetica" w:hAnsi="Helvetica" w:cs="Helvetica"/>
          <w:color w:val="313131"/>
          <w:sz w:val="24"/>
          <w:szCs w:val="24"/>
          <w:lang w:val="en-US"/>
        </w:rPr>
      </w:pPr>
      <w:r w:rsidRPr="002A5D2F">
        <w:rPr>
          <w:rFonts w:ascii="Helvetica" w:hAnsi="Helvetica" w:cs="Helvetica"/>
          <w:color w:val="313131"/>
          <w:sz w:val="24"/>
          <w:szCs w:val="24"/>
          <w:lang w:val="en-US"/>
        </w:rPr>
        <w:t>check </w:t>
      </w:r>
      <w:r w:rsidRPr="002A5D2F">
        <w:rPr>
          <w:rStyle w:val="CdigoHTML"/>
          <w:rFonts w:eastAsiaTheme="minorHAnsi"/>
          <w:b/>
          <w:bCs/>
          <w:color w:val="313131"/>
          <w:sz w:val="24"/>
          <w:szCs w:val="24"/>
          <w:lang w:val="en-US"/>
        </w:rPr>
        <w:t>if</w:t>
      </w:r>
      <w:r w:rsidRPr="002A5D2F">
        <w:rPr>
          <w:rFonts w:ascii="Helvetica" w:hAnsi="Helvetica" w:cs="Helvetica"/>
          <w:color w:val="313131"/>
          <w:sz w:val="24"/>
          <w:szCs w:val="24"/>
          <w:lang w:val="en-US"/>
        </w:rPr>
        <w:t> word is greater than "g" alphabetically</w:t>
      </w:r>
    </w:p>
    <w:p w14:paraId="3CD9016F" w14:textId="77777777" w:rsidR="002A5D2F" w:rsidRPr="002A5D2F" w:rsidRDefault="002A5D2F" w:rsidP="002A5D2F">
      <w:pPr>
        <w:numPr>
          <w:ilvl w:val="2"/>
          <w:numId w:val="16"/>
        </w:numPr>
        <w:shd w:val="clear" w:color="auto" w:fill="FFFFFF"/>
        <w:spacing w:before="100" w:beforeAutospacing="1" w:after="170" w:line="336" w:lineRule="atLeast"/>
        <w:ind w:left="0"/>
        <w:jc w:val="both"/>
        <w:rPr>
          <w:rFonts w:ascii="Helvetica" w:hAnsi="Helvetica" w:cs="Helvetica"/>
          <w:color w:val="313131"/>
          <w:sz w:val="24"/>
          <w:szCs w:val="24"/>
        </w:rPr>
      </w:pPr>
      <w:proofErr w:type="spellStart"/>
      <w:r w:rsidRPr="002A5D2F">
        <w:rPr>
          <w:rFonts w:ascii="Helvetica" w:hAnsi="Helvetica" w:cs="Helvetica"/>
          <w:color w:val="313131"/>
          <w:sz w:val="24"/>
          <w:szCs w:val="24"/>
        </w:rPr>
        <w:t>print</w:t>
      </w:r>
      <w:proofErr w:type="spellEnd"/>
      <w:r w:rsidRPr="002A5D2F">
        <w:rPr>
          <w:rFonts w:ascii="Helvetica" w:hAnsi="Helvetica" w:cs="Helvetica"/>
          <w:color w:val="313131"/>
          <w:sz w:val="24"/>
          <w:szCs w:val="24"/>
        </w:rPr>
        <w:t xml:space="preserve"> </w:t>
      </w:r>
      <w:proofErr w:type="spellStart"/>
      <w:r w:rsidRPr="002A5D2F">
        <w:rPr>
          <w:rFonts w:ascii="Helvetica" w:hAnsi="Helvetica" w:cs="Helvetica"/>
          <w:color w:val="313131"/>
          <w:sz w:val="24"/>
          <w:szCs w:val="24"/>
        </w:rPr>
        <w:t>word</w:t>
      </w:r>
      <w:proofErr w:type="spellEnd"/>
    </w:p>
    <w:p w14:paraId="6C18D796" w14:textId="77777777" w:rsidR="002A5D2F" w:rsidRPr="002A5D2F" w:rsidRDefault="002A5D2F" w:rsidP="002A5D2F">
      <w:pPr>
        <w:numPr>
          <w:ilvl w:val="2"/>
          <w:numId w:val="16"/>
        </w:numPr>
        <w:shd w:val="clear" w:color="auto" w:fill="FFFFFF"/>
        <w:spacing w:before="100" w:beforeAutospacing="1" w:after="170" w:line="336" w:lineRule="atLeast"/>
        <w:ind w:left="0"/>
        <w:jc w:val="both"/>
        <w:rPr>
          <w:rFonts w:ascii="Helvetica" w:hAnsi="Helvetica" w:cs="Helvetica"/>
          <w:color w:val="313131"/>
          <w:sz w:val="24"/>
          <w:szCs w:val="24"/>
        </w:rPr>
      </w:pPr>
      <w:r w:rsidRPr="002A5D2F">
        <w:rPr>
          <w:rFonts w:ascii="Helvetica" w:hAnsi="Helvetica" w:cs="Helvetica"/>
          <w:color w:val="313131"/>
          <w:sz w:val="24"/>
          <w:szCs w:val="24"/>
        </w:rPr>
        <w:t xml:space="preserve">set </w:t>
      </w:r>
      <w:proofErr w:type="spellStart"/>
      <w:r w:rsidRPr="002A5D2F">
        <w:rPr>
          <w:rFonts w:ascii="Helvetica" w:hAnsi="Helvetica" w:cs="Helvetica"/>
          <w:color w:val="313131"/>
          <w:sz w:val="24"/>
          <w:szCs w:val="24"/>
        </w:rPr>
        <w:t>word</w:t>
      </w:r>
      <w:proofErr w:type="spellEnd"/>
      <w:r w:rsidRPr="002A5D2F">
        <w:rPr>
          <w:rFonts w:ascii="Helvetica" w:hAnsi="Helvetica" w:cs="Helvetica"/>
          <w:color w:val="313131"/>
          <w:sz w:val="24"/>
          <w:szCs w:val="24"/>
        </w:rPr>
        <w:t xml:space="preserve"> = </w:t>
      </w:r>
      <w:proofErr w:type="spellStart"/>
      <w:r w:rsidRPr="002A5D2F">
        <w:rPr>
          <w:rFonts w:ascii="Helvetica" w:hAnsi="Helvetica" w:cs="Helvetica"/>
          <w:color w:val="313131"/>
          <w:sz w:val="24"/>
          <w:szCs w:val="24"/>
        </w:rPr>
        <w:t>empty</w:t>
      </w:r>
      <w:proofErr w:type="spellEnd"/>
      <w:r w:rsidRPr="002A5D2F">
        <w:rPr>
          <w:rFonts w:ascii="Helvetica" w:hAnsi="Helvetica" w:cs="Helvetica"/>
          <w:color w:val="313131"/>
          <w:sz w:val="24"/>
          <w:szCs w:val="24"/>
        </w:rPr>
        <w:t xml:space="preserve"> </w:t>
      </w:r>
      <w:proofErr w:type="spellStart"/>
      <w:r w:rsidRPr="002A5D2F">
        <w:rPr>
          <w:rFonts w:ascii="Helvetica" w:hAnsi="Helvetica" w:cs="Helvetica"/>
          <w:color w:val="313131"/>
          <w:sz w:val="24"/>
          <w:szCs w:val="24"/>
        </w:rPr>
        <w:t>string</w:t>
      </w:r>
      <w:proofErr w:type="spellEnd"/>
    </w:p>
    <w:p w14:paraId="101394A6" w14:textId="77777777" w:rsidR="002A5D2F" w:rsidRPr="002A5D2F" w:rsidRDefault="002A5D2F" w:rsidP="002A5D2F">
      <w:pPr>
        <w:numPr>
          <w:ilvl w:val="1"/>
          <w:numId w:val="16"/>
        </w:numPr>
        <w:shd w:val="clear" w:color="auto" w:fill="FFFFFF"/>
        <w:spacing w:before="100" w:beforeAutospacing="1" w:after="170" w:line="336" w:lineRule="atLeast"/>
        <w:ind w:left="0"/>
        <w:jc w:val="both"/>
        <w:rPr>
          <w:rFonts w:ascii="Helvetica" w:hAnsi="Helvetica" w:cs="Helvetica"/>
          <w:color w:val="313131"/>
          <w:sz w:val="24"/>
          <w:szCs w:val="24"/>
        </w:rPr>
      </w:pPr>
      <w:proofErr w:type="spellStart"/>
      <w:r w:rsidRPr="002A5D2F">
        <w:rPr>
          <w:rFonts w:ascii="Helvetica" w:hAnsi="Helvetica" w:cs="Helvetica"/>
          <w:color w:val="313131"/>
          <w:sz w:val="24"/>
          <w:szCs w:val="24"/>
        </w:rPr>
        <w:t>or</w:t>
      </w:r>
      <w:proofErr w:type="spellEnd"/>
      <w:r w:rsidRPr="002A5D2F">
        <w:rPr>
          <w:rFonts w:ascii="Helvetica" w:hAnsi="Helvetica" w:cs="Helvetica"/>
          <w:color w:val="313131"/>
          <w:sz w:val="24"/>
          <w:szCs w:val="24"/>
        </w:rPr>
        <w:t> </w:t>
      </w:r>
      <w:proofErr w:type="spellStart"/>
      <w:r w:rsidRPr="002A5D2F">
        <w:rPr>
          <w:rStyle w:val="Textoennegrita"/>
          <w:rFonts w:ascii="Helvetica" w:hAnsi="Helvetica" w:cs="Helvetica"/>
          <w:color w:val="313131"/>
          <w:sz w:val="24"/>
          <w:szCs w:val="24"/>
        </w:rPr>
        <w:t>else</w:t>
      </w:r>
      <w:proofErr w:type="spellEnd"/>
    </w:p>
    <w:p w14:paraId="5A3A6138" w14:textId="77777777" w:rsidR="002A5D2F" w:rsidRPr="002A5D2F" w:rsidRDefault="002A5D2F" w:rsidP="002A5D2F">
      <w:pPr>
        <w:numPr>
          <w:ilvl w:val="2"/>
          <w:numId w:val="16"/>
        </w:numPr>
        <w:shd w:val="clear" w:color="auto" w:fill="FFFFFF"/>
        <w:spacing w:before="100" w:beforeAutospacing="1" w:after="170" w:line="336" w:lineRule="atLeast"/>
        <w:ind w:left="0"/>
        <w:jc w:val="both"/>
        <w:rPr>
          <w:rFonts w:ascii="Helvetica" w:hAnsi="Helvetica" w:cs="Helvetica"/>
          <w:color w:val="313131"/>
          <w:sz w:val="24"/>
          <w:szCs w:val="24"/>
          <w:lang w:val="en-US"/>
        </w:rPr>
      </w:pPr>
      <w:r w:rsidRPr="002A5D2F">
        <w:rPr>
          <w:rFonts w:ascii="Helvetica" w:hAnsi="Helvetica" w:cs="Helvetica"/>
          <w:color w:val="313131"/>
          <w:sz w:val="24"/>
          <w:szCs w:val="24"/>
          <w:lang w:val="en-US"/>
        </w:rPr>
        <w:t>set word = empty string and build the next word</w:t>
      </w:r>
    </w:p>
    <w:p w14:paraId="0CB09509" w14:textId="77777777" w:rsidR="002A5D2F" w:rsidRPr="002A5D2F" w:rsidRDefault="002A5D2F" w:rsidP="002A5D2F">
      <w:pPr>
        <w:pStyle w:val="NormalWeb"/>
        <w:shd w:val="clear" w:color="auto" w:fill="FFFFFF"/>
        <w:spacing w:before="300" w:beforeAutospacing="0" w:after="340" w:afterAutospacing="0"/>
        <w:jc w:val="both"/>
        <w:rPr>
          <w:rFonts w:ascii="Helvetica" w:hAnsi="Helvetica" w:cs="Helvetica"/>
          <w:color w:val="313131"/>
          <w:lang w:val="en-US"/>
        </w:rPr>
      </w:pPr>
      <w:r w:rsidRPr="002A5D2F">
        <w:rPr>
          <w:rFonts w:ascii="Helvetica" w:hAnsi="Helvetica" w:cs="Helvetica"/>
          <w:color w:val="313131"/>
          <w:lang w:val="en-US"/>
        </w:rPr>
        <w:t>Hint: use </w:t>
      </w:r>
      <w:r w:rsidRPr="002A5D2F">
        <w:rPr>
          <w:rStyle w:val="CdigoHTML"/>
          <w:color w:val="313131"/>
          <w:sz w:val="24"/>
          <w:szCs w:val="24"/>
          <w:lang w:val="en-US"/>
        </w:rPr>
        <w:t>.lower()</w:t>
      </w:r>
    </w:p>
    <w:p w14:paraId="6D523F20" w14:textId="77777777" w:rsidR="002A5D2F" w:rsidRPr="002A5D2F" w:rsidRDefault="002A5D2F" w:rsidP="002A5D2F">
      <w:pPr>
        <w:pStyle w:val="HTMLconformatoprevio"/>
        <w:shd w:val="clear" w:color="auto" w:fill="FFFFFF"/>
        <w:spacing w:before="240" w:after="240" w:line="336" w:lineRule="atLeast"/>
        <w:jc w:val="both"/>
        <w:rPr>
          <w:rStyle w:val="CdigoHTML"/>
          <w:color w:val="313131"/>
          <w:sz w:val="24"/>
          <w:szCs w:val="24"/>
          <w:lang w:val="en-US"/>
        </w:rPr>
      </w:pPr>
      <w:r w:rsidRPr="002A5D2F">
        <w:rPr>
          <w:rStyle w:val="CdigoHTML"/>
          <w:color w:val="313131"/>
          <w:sz w:val="24"/>
          <w:szCs w:val="24"/>
          <w:lang w:val="en-US"/>
        </w:rPr>
        <w:t># [] create words after "G"</w:t>
      </w:r>
    </w:p>
    <w:p w14:paraId="074CAC0F" w14:textId="77777777" w:rsidR="002A5D2F" w:rsidRPr="002A5D2F" w:rsidRDefault="002A5D2F" w:rsidP="002A5D2F">
      <w:pPr>
        <w:pStyle w:val="HTMLconformatoprevio"/>
        <w:shd w:val="clear" w:color="auto" w:fill="FFFFFF"/>
        <w:spacing w:before="240" w:after="240" w:line="336" w:lineRule="atLeast"/>
        <w:jc w:val="both"/>
        <w:rPr>
          <w:color w:val="313131"/>
          <w:sz w:val="24"/>
          <w:szCs w:val="24"/>
          <w:lang w:val="en-US"/>
        </w:rPr>
      </w:pPr>
      <w:r w:rsidRPr="002A5D2F">
        <w:rPr>
          <w:rStyle w:val="CdigoHTML"/>
          <w:color w:val="313131"/>
          <w:sz w:val="24"/>
          <w:szCs w:val="24"/>
          <w:lang w:val="en-US"/>
        </w:rPr>
        <w:lastRenderedPageBreak/>
        <w:t># sample quote "Wheresoever you go, go with all your heart" ~ Confucius (551 BC - 479 BC)</w:t>
      </w:r>
    </w:p>
    <w:p w14:paraId="1B87E672" w14:textId="47A07277" w:rsidR="00604217" w:rsidRDefault="00604217" w:rsidP="00050E84">
      <w:pPr>
        <w:jc w:val="both"/>
        <w:rPr>
          <w:sz w:val="24"/>
          <w:szCs w:val="24"/>
          <w:lang w:val="en-US"/>
        </w:rPr>
      </w:pPr>
    </w:p>
    <w:p w14:paraId="71540AE8" w14:textId="403351A7" w:rsidR="00604217" w:rsidRDefault="00604217" w:rsidP="00050E84">
      <w:pPr>
        <w:jc w:val="both"/>
        <w:rPr>
          <w:sz w:val="24"/>
          <w:szCs w:val="24"/>
          <w:lang w:val="en-US"/>
        </w:rPr>
      </w:pPr>
    </w:p>
    <w:p w14:paraId="0BD058C0" w14:textId="52E97280" w:rsidR="00604217" w:rsidRDefault="00604217" w:rsidP="00050E84">
      <w:pPr>
        <w:jc w:val="both"/>
        <w:rPr>
          <w:sz w:val="24"/>
          <w:szCs w:val="24"/>
          <w:lang w:val="en-US"/>
        </w:rPr>
      </w:pPr>
    </w:p>
    <w:p w14:paraId="757555EE" w14:textId="77777777" w:rsidR="00604217" w:rsidRPr="00604217" w:rsidRDefault="00604217" w:rsidP="00050E84">
      <w:pPr>
        <w:jc w:val="both"/>
        <w:rPr>
          <w:sz w:val="24"/>
          <w:szCs w:val="24"/>
          <w:lang w:val="en-US"/>
        </w:rPr>
      </w:pPr>
    </w:p>
    <w:p w14:paraId="3971F7A1" w14:textId="0599029B" w:rsidR="00604217" w:rsidRPr="00604217" w:rsidRDefault="00604217" w:rsidP="00604217">
      <w:pPr>
        <w:jc w:val="center"/>
        <w:rPr>
          <w:b/>
          <w:color w:val="C00000"/>
          <w:sz w:val="40"/>
          <w:szCs w:val="40"/>
          <w:lang w:val="en-US"/>
        </w:rPr>
      </w:pPr>
      <w:r w:rsidRPr="00604217">
        <w:rPr>
          <w:b/>
          <w:color w:val="C00000"/>
          <w:sz w:val="40"/>
          <w:szCs w:val="40"/>
          <w:lang w:val="en-US"/>
        </w:rPr>
        <w:t>7. End of Mod coding assignment</w:t>
      </w:r>
    </w:p>
    <w:p w14:paraId="5861B5C1" w14:textId="77777777" w:rsidR="00604217" w:rsidRPr="00604217" w:rsidRDefault="00604217" w:rsidP="00050E84">
      <w:pPr>
        <w:jc w:val="both"/>
        <w:rPr>
          <w:sz w:val="24"/>
          <w:szCs w:val="24"/>
          <w:lang w:val="en-US"/>
        </w:rPr>
      </w:pPr>
    </w:p>
    <w:p w14:paraId="695F7678" w14:textId="4B92BD61" w:rsidR="002A5D2F" w:rsidRPr="002A5D2F" w:rsidRDefault="002A5D2F" w:rsidP="002A5D2F">
      <w:pPr>
        <w:pStyle w:val="Ttulo2"/>
        <w:shd w:val="clear" w:color="auto" w:fill="FFFFFF"/>
        <w:spacing w:before="0" w:beforeAutospacing="0" w:after="0" w:afterAutospacing="0" w:line="336" w:lineRule="atLeast"/>
        <w:rPr>
          <w:rFonts w:asciiTheme="minorHAnsi" w:hAnsiTheme="minorHAnsi" w:cstheme="minorHAnsi"/>
          <w:color w:val="00B050"/>
          <w:lang w:val="en-US"/>
        </w:rPr>
      </w:pPr>
      <w:r w:rsidRPr="002A5D2F">
        <w:rPr>
          <w:rFonts w:asciiTheme="minorHAnsi" w:hAnsiTheme="minorHAnsi" w:cstheme="minorHAnsi"/>
          <w:color w:val="00B050"/>
          <w:lang w:val="en-US"/>
        </w:rPr>
        <w:t>1. Module 1 Required Code Description</w:t>
      </w:r>
    </w:p>
    <w:p w14:paraId="1173D5E8" w14:textId="49C69315" w:rsidR="002A5D2F" w:rsidRPr="007B6311" w:rsidRDefault="002A5D2F" w:rsidP="002A5D2F">
      <w:pPr>
        <w:jc w:val="both"/>
        <w:rPr>
          <w:sz w:val="24"/>
          <w:szCs w:val="24"/>
          <w:lang w:val="en-US"/>
        </w:rPr>
      </w:pPr>
      <w:r w:rsidRPr="007B6311">
        <w:rPr>
          <w:b/>
          <w:color w:val="ED7D31" w:themeColor="accent2"/>
          <w:sz w:val="28"/>
          <w:szCs w:val="24"/>
          <w:lang w:val="en-US"/>
        </w:rPr>
        <w:t>Video:</w:t>
      </w:r>
      <w:r w:rsidRPr="007B6311">
        <w:rPr>
          <w:color w:val="ED7D31" w:themeColor="accent2"/>
          <w:sz w:val="28"/>
          <w:szCs w:val="24"/>
          <w:lang w:val="en-US"/>
        </w:rPr>
        <w:t xml:space="preserve"> </w:t>
      </w:r>
      <w:r>
        <w:rPr>
          <w:b/>
          <w:color w:val="0070C0"/>
          <w:sz w:val="28"/>
          <w:szCs w:val="24"/>
          <w:lang w:val="en-US"/>
        </w:rPr>
        <w:t>Module1RequiredCodeDescriptionV13</w:t>
      </w:r>
      <w:r w:rsidRPr="007B6311">
        <w:rPr>
          <w:b/>
          <w:color w:val="0070C0"/>
          <w:sz w:val="28"/>
          <w:szCs w:val="24"/>
          <w:lang w:val="en-US"/>
        </w:rPr>
        <w:t>.mp4</w:t>
      </w:r>
    </w:p>
    <w:p w14:paraId="1137D964" w14:textId="66117B7C" w:rsidR="00050E84" w:rsidRPr="00604217" w:rsidRDefault="00050E84" w:rsidP="00050E84">
      <w:pPr>
        <w:jc w:val="both"/>
        <w:rPr>
          <w:sz w:val="24"/>
          <w:szCs w:val="24"/>
          <w:lang w:val="en-US"/>
        </w:rPr>
      </w:pPr>
    </w:p>
    <w:p w14:paraId="064CA358" w14:textId="3B7D5F3C" w:rsidR="002A5D2F" w:rsidRDefault="00404A07" w:rsidP="00050E84">
      <w:pPr>
        <w:jc w:val="both"/>
        <w:rPr>
          <w:sz w:val="24"/>
          <w:szCs w:val="24"/>
          <w:lang w:val="en-US"/>
        </w:rPr>
      </w:pPr>
      <w:r w:rsidRPr="00404A07">
        <w:rPr>
          <w:sz w:val="24"/>
          <w:szCs w:val="24"/>
          <w:lang w:val="en-US"/>
        </w:rPr>
        <w:t>&gt;&gt; Let's walk through the module</w:t>
      </w:r>
      <w:r>
        <w:rPr>
          <w:sz w:val="24"/>
          <w:szCs w:val="24"/>
          <w:lang w:val="en-US"/>
        </w:rPr>
        <w:t xml:space="preserve"> </w:t>
      </w:r>
      <w:r w:rsidRPr="00404A07">
        <w:rPr>
          <w:sz w:val="24"/>
          <w:szCs w:val="24"/>
          <w:lang w:val="en-US"/>
        </w:rPr>
        <w:t>one: Required Coding Activity,</w:t>
      </w:r>
      <w:r>
        <w:rPr>
          <w:sz w:val="24"/>
          <w:szCs w:val="24"/>
          <w:lang w:val="en-US"/>
        </w:rPr>
        <w:t xml:space="preserve"> </w:t>
      </w:r>
      <w:r w:rsidRPr="00404A07">
        <w:rPr>
          <w:sz w:val="24"/>
          <w:szCs w:val="24"/>
          <w:lang w:val="en-US"/>
        </w:rPr>
        <w:t>which is a program called words after G. It's</w:t>
      </w:r>
      <w:r>
        <w:rPr>
          <w:sz w:val="24"/>
          <w:szCs w:val="24"/>
          <w:lang w:val="en-US"/>
        </w:rPr>
        <w:t xml:space="preserve"> </w:t>
      </w:r>
      <w:r w:rsidRPr="00404A07">
        <w:rPr>
          <w:sz w:val="24"/>
          <w:szCs w:val="24"/>
          <w:lang w:val="en-US"/>
        </w:rPr>
        <w:t>a program that it takes a saying</w:t>
      </w:r>
      <w:r>
        <w:rPr>
          <w:sz w:val="24"/>
          <w:szCs w:val="24"/>
          <w:lang w:val="en-US"/>
        </w:rPr>
        <w:t xml:space="preserve"> </w:t>
      </w:r>
      <w:r w:rsidRPr="00404A07">
        <w:rPr>
          <w:sz w:val="24"/>
          <w:szCs w:val="24"/>
          <w:lang w:val="en-US"/>
        </w:rPr>
        <w:t>and add it like a common phrase and then</w:t>
      </w:r>
      <w:r>
        <w:rPr>
          <w:sz w:val="24"/>
          <w:szCs w:val="24"/>
          <w:lang w:val="en-US"/>
        </w:rPr>
        <w:t xml:space="preserve"> </w:t>
      </w:r>
      <w:r w:rsidRPr="00404A07">
        <w:rPr>
          <w:sz w:val="24"/>
          <w:szCs w:val="24"/>
          <w:lang w:val="en-US"/>
        </w:rPr>
        <w:t>does a output on it with words that</w:t>
      </w:r>
      <w:r>
        <w:rPr>
          <w:sz w:val="24"/>
          <w:szCs w:val="24"/>
          <w:lang w:val="en-US"/>
        </w:rPr>
        <w:t xml:space="preserve"> </w:t>
      </w:r>
      <w:r w:rsidRPr="00404A07">
        <w:rPr>
          <w:sz w:val="24"/>
          <w:szCs w:val="24"/>
          <w:lang w:val="en-US"/>
        </w:rPr>
        <w:t>are starting after the letter G. Let's</w:t>
      </w:r>
      <w:r>
        <w:rPr>
          <w:sz w:val="24"/>
          <w:szCs w:val="24"/>
          <w:lang w:val="en-US"/>
        </w:rPr>
        <w:t xml:space="preserve"> </w:t>
      </w:r>
      <w:r w:rsidRPr="00404A07">
        <w:rPr>
          <w:sz w:val="24"/>
          <w:szCs w:val="24"/>
          <w:lang w:val="en-US"/>
        </w:rPr>
        <w:t>talk a little bit about the requirements for this page.</w:t>
      </w:r>
      <w:r>
        <w:rPr>
          <w:sz w:val="24"/>
          <w:szCs w:val="24"/>
          <w:lang w:val="en-US"/>
        </w:rPr>
        <w:t xml:space="preserve"> </w:t>
      </w:r>
      <w:r w:rsidRPr="00404A07">
        <w:rPr>
          <w:sz w:val="24"/>
          <w:szCs w:val="24"/>
          <w:lang w:val="en-US"/>
        </w:rPr>
        <w:t>In this course, there are</w:t>
      </w:r>
      <w:r>
        <w:rPr>
          <w:sz w:val="24"/>
          <w:szCs w:val="24"/>
          <w:lang w:val="en-US"/>
        </w:rPr>
        <w:t xml:space="preserve"> </w:t>
      </w:r>
      <w:r w:rsidRPr="00404A07">
        <w:rPr>
          <w:sz w:val="24"/>
          <w:szCs w:val="24"/>
          <w:lang w:val="en-US"/>
        </w:rPr>
        <w:t>specific keywords that must be used.</w:t>
      </w:r>
      <w:r>
        <w:rPr>
          <w:sz w:val="24"/>
          <w:szCs w:val="24"/>
          <w:lang w:val="en-US"/>
        </w:rPr>
        <w:t xml:space="preserve"> </w:t>
      </w:r>
      <w:r w:rsidRPr="00404A07">
        <w:rPr>
          <w:sz w:val="24"/>
          <w:szCs w:val="24"/>
          <w:lang w:val="en-US"/>
        </w:rPr>
        <w:t>If you do not use these,</w:t>
      </w:r>
      <w:r>
        <w:rPr>
          <w:sz w:val="24"/>
          <w:szCs w:val="24"/>
          <w:lang w:val="en-US"/>
        </w:rPr>
        <w:t xml:space="preserve"> </w:t>
      </w:r>
      <w:r w:rsidRPr="00404A07">
        <w:rPr>
          <w:sz w:val="24"/>
          <w:szCs w:val="24"/>
          <w:lang w:val="en-US"/>
        </w:rPr>
        <w:t>you will not get credit when</w:t>
      </w:r>
      <w:r>
        <w:rPr>
          <w:sz w:val="24"/>
          <w:szCs w:val="24"/>
          <w:lang w:val="en-US"/>
        </w:rPr>
        <w:t xml:space="preserve"> </w:t>
      </w:r>
      <w:r w:rsidRPr="00404A07">
        <w:rPr>
          <w:sz w:val="24"/>
          <w:szCs w:val="24"/>
          <w:lang w:val="en-US"/>
        </w:rPr>
        <w:t>you submit your solution code.</w:t>
      </w:r>
      <w:r>
        <w:rPr>
          <w:sz w:val="24"/>
          <w:szCs w:val="24"/>
          <w:lang w:val="en-US"/>
        </w:rPr>
        <w:t xml:space="preserve"> </w:t>
      </w:r>
      <w:r w:rsidRPr="00404A07">
        <w:rPr>
          <w:sz w:val="24"/>
          <w:szCs w:val="24"/>
          <w:lang w:val="en-US"/>
        </w:rPr>
        <w:t>So, first of all, we're going to</w:t>
      </w:r>
      <w:r>
        <w:rPr>
          <w:sz w:val="24"/>
          <w:szCs w:val="24"/>
          <w:lang w:val="en-US"/>
        </w:rPr>
        <w:t xml:space="preserve"> </w:t>
      </w:r>
      <w:r w:rsidRPr="00404A07">
        <w:rPr>
          <w:sz w:val="24"/>
          <w:szCs w:val="24"/>
          <w:lang w:val="en-US"/>
        </w:rPr>
        <w:t>have printed output like we saw</w:t>
      </w:r>
      <w:r>
        <w:rPr>
          <w:sz w:val="24"/>
          <w:szCs w:val="24"/>
          <w:lang w:val="en-US"/>
        </w:rPr>
        <w:t xml:space="preserve"> </w:t>
      </w:r>
      <w:r w:rsidRPr="00404A07">
        <w:rPr>
          <w:sz w:val="24"/>
          <w:szCs w:val="24"/>
          <w:lang w:val="en-US"/>
        </w:rPr>
        <w:t>with the words that</w:t>
      </w:r>
      <w:r>
        <w:rPr>
          <w:sz w:val="24"/>
          <w:szCs w:val="24"/>
          <w:lang w:val="en-US"/>
        </w:rPr>
        <w:t xml:space="preserve"> </w:t>
      </w:r>
      <w:r w:rsidRPr="00404A07">
        <w:rPr>
          <w:sz w:val="24"/>
          <w:szCs w:val="24"/>
          <w:lang w:val="en-US"/>
        </w:rPr>
        <w:t>are greater than G. We're going to use print(),</w:t>
      </w:r>
      <w:r>
        <w:rPr>
          <w:sz w:val="24"/>
          <w:szCs w:val="24"/>
          <w:lang w:val="en-US"/>
        </w:rPr>
        <w:t xml:space="preserve"> </w:t>
      </w:r>
      <w:r w:rsidRPr="00404A07">
        <w:rPr>
          <w:sz w:val="24"/>
          <w:szCs w:val="24"/>
          <w:lang w:val="en-US"/>
        </w:rPr>
        <w:t>and we're going to have input() as</w:t>
      </w:r>
      <w:r>
        <w:rPr>
          <w:sz w:val="24"/>
          <w:szCs w:val="24"/>
          <w:lang w:val="en-US"/>
        </w:rPr>
        <w:t xml:space="preserve"> </w:t>
      </w:r>
      <w:r w:rsidRPr="00404A07">
        <w:rPr>
          <w:sz w:val="24"/>
          <w:szCs w:val="24"/>
          <w:lang w:val="en-US"/>
        </w:rPr>
        <w:t>the source of those words originally,</w:t>
      </w:r>
      <w:r>
        <w:rPr>
          <w:sz w:val="24"/>
          <w:szCs w:val="24"/>
          <w:lang w:val="en-US"/>
        </w:rPr>
        <w:t xml:space="preserve"> </w:t>
      </w:r>
      <w:r w:rsidRPr="00404A07">
        <w:rPr>
          <w:sz w:val="24"/>
          <w:szCs w:val="24"/>
          <w:lang w:val="en-US"/>
        </w:rPr>
        <w:t>then we'll filter some of them out.</w:t>
      </w:r>
      <w:r>
        <w:rPr>
          <w:sz w:val="24"/>
          <w:szCs w:val="24"/>
          <w:lang w:val="en-US"/>
        </w:rPr>
        <w:t xml:space="preserve"> </w:t>
      </w:r>
      <w:r w:rsidRPr="00404A07">
        <w:rPr>
          <w:sz w:val="24"/>
          <w:szCs w:val="24"/>
          <w:lang w:val="en-US"/>
        </w:rPr>
        <w:t>We're going to use for/in,</w:t>
      </w:r>
      <w:r>
        <w:rPr>
          <w:sz w:val="24"/>
          <w:szCs w:val="24"/>
          <w:lang w:val="en-US"/>
        </w:rPr>
        <w:t xml:space="preserve"> </w:t>
      </w:r>
      <w:r w:rsidRPr="00404A07">
        <w:rPr>
          <w:sz w:val="24"/>
          <w:szCs w:val="24"/>
          <w:lang w:val="en-US"/>
        </w:rPr>
        <w:t>so that we're going to iterate</w:t>
      </w:r>
      <w:r>
        <w:rPr>
          <w:sz w:val="24"/>
          <w:szCs w:val="24"/>
          <w:lang w:val="en-US"/>
        </w:rPr>
        <w:t xml:space="preserve"> </w:t>
      </w:r>
      <w:r w:rsidRPr="00404A07">
        <w:rPr>
          <w:sz w:val="24"/>
          <w:szCs w:val="24"/>
          <w:lang w:val="en-US"/>
        </w:rPr>
        <w:t>through several items and then we're</w:t>
      </w:r>
      <w:r>
        <w:rPr>
          <w:sz w:val="24"/>
          <w:szCs w:val="24"/>
          <w:lang w:val="en-US"/>
        </w:rPr>
        <w:t xml:space="preserve"> </w:t>
      </w:r>
      <w:r w:rsidRPr="00404A07">
        <w:rPr>
          <w:sz w:val="24"/>
          <w:szCs w:val="24"/>
          <w:lang w:val="en-US"/>
        </w:rPr>
        <w:t xml:space="preserve">also going to </w:t>
      </w:r>
      <w:proofErr w:type="spellStart"/>
      <w:r w:rsidRPr="00404A07">
        <w:rPr>
          <w:sz w:val="24"/>
          <w:szCs w:val="24"/>
          <w:lang w:val="en-US"/>
        </w:rPr>
        <w:t>use.isalpha</w:t>
      </w:r>
      <w:proofErr w:type="spellEnd"/>
      <w:r w:rsidRPr="00404A07">
        <w:rPr>
          <w:sz w:val="24"/>
          <w:szCs w:val="24"/>
          <w:lang w:val="en-US"/>
        </w:rPr>
        <w:t>()</w:t>
      </w:r>
      <w:r>
        <w:rPr>
          <w:sz w:val="24"/>
          <w:szCs w:val="24"/>
          <w:lang w:val="en-US"/>
        </w:rPr>
        <w:t xml:space="preserve"> </w:t>
      </w:r>
      <w:r w:rsidRPr="00404A07">
        <w:rPr>
          <w:sz w:val="24"/>
          <w:szCs w:val="24"/>
          <w:lang w:val="en-US"/>
        </w:rPr>
        <w:t>to test for alphabetical characters.</w:t>
      </w:r>
      <w:r>
        <w:rPr>
          <w:sz w:val="24"/>
          <w:szCs w:val="24"/>
          <w:lang w:val="en-US"/>
        </w:rPr>
        <w:t xml:space="preserve"> </w:t>
      </w:r>
      <w:r w:rsidRPr="00404A07">
        <w:rPr>
          <w:sz w:val="24"/>
          <w:szCs w:val="24"/>
          <w:lang w:val="en-US"/>
        </w:rPr>
        <w:t>If it's all alphabetical characters,</w:t>
      </w:r>
      <w:r>
        <w:rPr>
          <w:sz w:val="24"/>
          <w:szCs w:val="24"/>
          <w:lang w:val="en-US"/>
        </w:rPr>
        <w:t xml:space="preserve"> </w:t>
      </w:r>
      <w:r w:rsidRPr="00404A07">
        <w:rPr>
          <w:sz w:val="24"/>
          <w:szCs w:val="24"/>
          <w:lang w:val="en-US"/>
        </w:rPr>
        <w:t>we'll have a conditional logic, right?</w:t>
      </w:r>
      <w:r>
        <w:rPr>
          <w:sz w:val="24"/>
          <w:szCs w:val="24"/>
          <w:lang w:val="en-US"/>
        </w:rPr>
        <w:t xml:space="preserve"> </w:t>
      </w:r>
      <w:r w:rsidRPr="00404A07">
        <w:rPr>
          <w:sz w:val="24"/>
          <w:szCs w:val="24"/>
          <w:lang w:val="en-US"/>
        </w:rPr>
        <w:t xml:space="preserve">We'll use </w:t>
      </w:r>
      <w:proofErr w:type="spellStart"/>
      <w:r w:rsidRPr="00404A07">
        <w:rPr>
          <w:sz w:val="24"/>
          <w:szCs w:val="24"/>
          <w:lang w:val="en-US"/>
        </w:rPr>
        <w:t>that.isalpha</w:t>
      </w:r>
      <w:proofErr w:type="spellEnd"/>
      <w:r w:rsidRPr="00404A07">
        <w:rPr>
          <w:sz w:val="24"/>
          <w:szCs w:val="24"/>
          <w:lang w:val="en-US"/>
        </w:rPr>
        <w:t>() with if,</w:t>
      </w:r>
      <w:r>
        <w:rPr>
          <w:sz w:val="24"/>
          <w:szCs w:val="24"/>
          <w:lang w:val="en-US"/>
        </w:rPr>
        <w:t xml:space="preserve"> </w:t>
      </w:r>
      <w:r w:rsidRPr="00404A07">
        <w:rPr>
          <w:sz w:val="24"/>
          <w:szCs w:val="24"/>
          <w:lang w:val="en-US"/>
        </w:rPr>
        <w:t xml:space="preserve">else, or you can use else </w:t>
      </w:r>
      <w:proofErr w:type="spellStart"/>
      <w:r w:rsidRPr="00404A07">
        <w:rPr>
          <w:sz w:val="24"/>
          <w:szCs w:val="24"/>
          <w:lang w:val="en-US"/>
        </w:rPr>
        <w:t>elif</w:t>
      </w:r>
      <w:proofErr w:type="spellEnd"/>
      <w:r w:rsidRPr="00404A07">
        <w:rPr>
          <w:sz w:val="24"/>
          <w:szCs w:val="24"/>
          <w:lang w:val="en-US"/>
        </w:rPr>
        <w:t xml:space="preserve"> either one.</w:t>
      </w:r>
      <w:r>
        <w:rPr>
          <w:sz w:val="24"/>
          <w:szCs w:val="24"/>
          <w:lang w:val="en-US"/>
        </w:rPr>
        <w:t xml:space="preserve"> </w:t>
      </w:r>
      <w:r w:rsidRPr="00404A07">
        <w:rPr>
          <w:sz w:val="24"/>
          <w:szCs w:val="24"/>
          <w:lang w:val="en-US"/>
        </w:rPr>
        <w:t>And then, also you have to use</w:t>
      </w:r>
      <w:r>
        <w:rPr>
          <w:sz w:val="24"/>
          <w:szCs w:val="24"/>
          <w:lang w:val="en-US"/>
        </w:rPr>
        <w:t xml:space="preserve"> </w:t>
      </w:r>
      <w:proofErr w:type="spellStart"/>
      <w:r w:rsidRPr="00404A07">
        <w:rPr>
          <w:sz w:val="24"/>
          <w:szCs w:val="24"/>
          <w:lang w:val="en-US"/>
        </w:rPr>
        <w:t>either.upper</w:t>
      </w:r>
      <w:proofErr w:type="spellEnd"/>
      <w:r w:rsidRPr="00404A07">
        <w:rPr>
          <w:sz w:val="24"/>
          <w:szCs w:val="24"/>
          <w:lang w:val="en-US"/>
        </w:rPr>
        <w:t xml:space="preserve">() </w:t>
      </w:r>
      <w:proofErr w:type="spellStart"/>
      <w:r w:rsidRPr="00404A07">
        <w:rPr>
          <w:sz w:val="24"/>
          <w:szCs w:val="24"/>
          <w:lang w:val="en-US"/>
        </w:rPr>
        <w:t>or.lower</w:t>
      </w:r>
      <w:proofErr w:type="spellEnd"/>
      <w:r w:rsidRPr="00404A07">
        <w:rPr>
          <w:sz w:val="24"/>
          <w:szCs w:val="24"/>
          <w:lang w:val="en-US"/>
        </w:rPr>
        <w:t>() because when</w:t>
      </w:r>
      <w:r>
        <w:rPr>
          <w:sz w:val="24"/>
          <w:szCs w:val="24"/>
          <w:lang w:val="en-US"/>
        </w:rPr>
        <w:t xml:space="preserve"> </w:t>
      </w:r>
      <w:r w:rsidRPr="00404A07">
        <w:rPr>
          <w:sz w:val="24"/>
          <w:szCs w:val="24"/>
          <w:lang w:val="en-US"/>
        </w:rPr>
        <w:t>we do string comparisons,</w:t>
      </w:r>
      <w:r>
        <w:rPr>
          <w:sz w:val="24"/>
          <w:szCs w:val="24"/>
          <w:lang w:val="en-US"/>
        </w:rPr>
        <w:t xml:space="preserve"> </w:t>
      </w:r>
      <w:r w:rsidRPr="00404A07">
        <w:rPr>
          <w:sz w:val="24"/>
          <w:szCs w:val="24"/>
          <w:lang w:val="en-US"/>
        </w:rPr>
        <w:t>we want to make sure that upper case can be equal to</w:t>
      </w:r>
      <w:r>
        <w:rPr>
          <w:sz w:val="24"/>
          <w:szCs w:val="24"/>
          <w:lang w:val="en-US"/>
        </w:rPr>
        <w:t xml:space="preserve"> </w:t>
      </w:r>
      <w:r w:rsidRPr="00404A07">
        <w:rPr>
          <w:sz w:val="24"/>
          <w:szCs w:val="24"/>
          <w:lang w:val="en-US"/>
        </w:rPr>
        <w:t>a lower case by changing both</w:t>
      </w:r>
      <w:r>
        <w:rPr>
          <w:sz w:val="24"/>
          <w:szCs w:val="24"/>
          <w:lang w:val="en-US"/>
        </w:rPr>
        <w:t xml:space="preserve"> </w:t>
      </w:r>
      <w:r w:rsidRPr="00404A07">
        <w:rPr>
          <w:sz w:val="24"/>
          <w:szCs w:val="24"/>
          <w:lang w:val="en-US"/>
        </w:rPr>
        <w:t xml:space="preserve">those to </w:t>
      </w:r>
      <w:proofErr w:type="spellStart"/>
      <w:r w:rsidRPr="00404A07">
        <w:rPr>
          <w:sz w:val="24"/>
          <w:szCs w:val="24"/>
          <w:lang w:val="en-US"/>
        </w:rPr>
        <w:t>isupper</w:t>
      </w:r>
      <w:proofErr w:type="spellEnd"/>
      <w:r w:rsidRPr="00404A07">
        <w:rPr>
          <w:sz w:val="24"/>
          <w:szCs w:val="24"/>
          <w:lang w:val="en-US"/>
        </w:rPr>
        <w:t xml:space="preserve">() or </w:t>
      </w:r>
      <w:proofErr w:type="spellStart"/>
      <w:r w:rsidRPr="00404A07">
        <w:rPr>
          <w:sz w:val="24"/>
          <w:szCs w:val="24"/>
          <w:lang w:val="en-US"/>
        </w:rPr>
        <w:t>islower</w:t>
      </w:r>
      <w:proofErr w:type="spellEnd"/>
      <w:r w:rsidRPr="00404A07">
        <w:rPr>
          <w:sz w:val="24"/>
          <w:szCs w:val="24"/>
          <w:lang w:val="en-US"/>
        </w:rPr>
        <w:t>().</w:t>
      </w:r>
      <w:r>
        <w:rPr>
          <w:sz w:val="24"/>
          <w:szCs w:val="24"/>
          <w:lang w:val="en-US"/>
        </w:rPr>
        <w:t xml:space="preserve"> </w:t>
      </w:r>
      <w:r w:rsidRPr="00404A07">
        <w:rPr>
          <w:sz w:val="24"/>
          <w:szCs w:val="24"/>
          <w:lang w:val="en-US"/>
        </w:rPr>
        <w:t>So, let's look at our EdX page.</w:t>
      </w:r>
      <w:r>
        <w:rPr>
          <w:sz w:val="24"/>
          <w:szCs w:val="24"/>
          <w:lang w:val="en-US"/>
        </w:rPr>
        <w:t xml:space="preserve"> </w:t>
      </w:r>
      <w:r w:rsidRPr="00404A07">
        <w:rPr>
          <w:sz w:val="24"/>
          <w:szCs w:val="24"/>
          <w:lang w:val="en-US"/>
        </w:rPr>
        <w:t>And we'll see there's</w:t>
      </w:r>
      <w:r>
        <w:rPr>
          <w:sz w:val="24"/>
          <w:szCs w:val="24"/>
          <w:lang w:val="en-US"/>
        </w:rPr>
        <w:t xml:space="preserve"> </w:t>
      </w:r>
      <w:r w:rsidRPr="00404A07">
        <w:rPr>
          <w:sz w:val="24"/>
          <w:szCs w:val="24"/>
          <w:lang w:val="en-US"/>
        </w:rPr>
        <w:t>those familiar requirements here</w:t>
      </w:r>
      <w:r>
        <w:rPr>
          <w:sz w:val="24"/>
          <w:szCs w:val="24"/>
          <w:lang w:val="en-US"/>
        </w:rPr>
        <w:t xml:space="preserve"> </w:t>
      </w:r>
      <w:r w:rsidRPr="00404A07">
        <w:rPr>
          <w:sz w:val="24"/>
          <w:szCs w:val="24"/>
          <w:lang w:val="en-US"/>
        </w:rPr>
        <w:t>that we just went over and</w:t>
      </w:r>
      <w:r>
        <w:rPr>
          <w:sz w:val="24"/>
          <w:szCs w:val="24"/>
          <w:lang w:val="en-US"/>
        </w:rPr>
        <w:t xml:space="preserve"> </w:t>
      </w:r>
      <w:r w:rsidRPr="00404A07">
        <w:rPr>
          <w:sz w:val="24"/>
          <w:szCs w:val="24"/>
          <w:lang w:val="en-US"/>
        </w:rPr>
        <w:t>some more explanation of what we're doing and a flow</w:t>
      </w:r>
      <w:r>
        <w:rPr>
          <w:sz w:val="24"/>
          <w:szCs w:val="24"/>
          <w:lang w:val="en-US"/>
        </w:rPr>
        <w:t xml:space="preserve"> </w:t>
      </w:r>
      <w:r w:rsidRPr="00404A07">
        <w:rPr>
          <w:sz w:val="24"/>
          <w:szCs w:val="24"/>
          <w:lang w:val="en-US"/>
        </w:rPr>
        <w:t>chart that can show us what we need to build.</w:t>
      </w:r>
      <w:r>
        <w:rPr>
          <w:sz w:val="24"/>
          <w:szCs w:val="24"/>
          <w:lang w:val="en-US"/>
        </w:rPr>
        <w:t xml:space="preserve"> </w:t>
      </w:r>
      <w:r w:rsidRPr="00404A07">
        <w:rPr>
          <w:sz w:val="24"/>
          <w:szCs w:val="24"/>
          <w:lang w:val="en-US"/>
        </w:rPr>
        <w:t>So let's first take a quick look at the Jupiter notebook.</w:t>
      </w:r>
      <w:r>
        <w:rPr>
          <w:sz w:val="24"/>
          <w:szCs w:val="24"/>
          <w:lang w:val="en-US"/>
        </w:rPr>
        <w:t xml:space="preserve"> </w:t>
      </w:r>
      <w:r w:rsidRPr="00404A07">
        <w:rPr>
          <w:sz w:val="24"/>
          <w:szCs w:val="24"/>
          <w:lang w:val="en-US"/>
        </w:rPr>
        <w:t>It has the same content as the EdX page.</w:t>
      </w:r>
      <w:r>
        <w:rPr>
          <w:sz w:val="24"/>
          <w:szCs w:val="24"/>
          <w:lang w:val="en-US"/>
        </w:rPr>
        <w:t xml:space="preserve"> </w:t>
      </w:r>
      <w:r w:rsidRPr="00404A07">
        <w:rPr>
          <w:sz w:val="24"/>
          <w:szCs w:val="24"/>
          <w:lang w:val="en-US"/>
        </w:rPr>
        <w:t>I've loaded the code previously.</w:t>
      </w:r>
      <w:r>
        <w:rPr>
          <w:sz w:val="24"/>
          <w:szCs w:val="24"/>
          <w:lang w:val="en-US"/>
        </w:rPr>
        <w:t xml:space="preserve"> </w:t>
      </w:r>
      <w:r w:rsidRPr="00404A07">
        <w:rPr>
          <w:sz w:val="24"/>
          <w:szCs w:val="24"/>
          <w:lang w:val="en-US"/>
        </w:rPr>
        <w:t>Let's see how it works.</w:t>
      </w:r>
      <w:r>
        <w:rPr>
          <w:sz w:val="24"/>
          <w:szCs w:val="24"/>
          <w:lang w:val="en-US"/>
        </w:rPr>
        <w:t xml:space="preserve"> </w:t>
      </w:r>
      <w:r w:rsidRPr="00404A07">
        <w:rPr>
          <w:sz w:val="24"/>
          <w:szCs w:val="24"/>
          <w:lang w:val="en-US"/>
        </w:rPr>
        <w:t>So, it asks me to enter a sentence.</w:t>
      </w:r>
      <w:r>
        <w:rPr>
          <w:sz w:val="24"/>
          <w:szCs w:val="24"/>
          <w:lang w:val="en-US"/>
        </w:rPr>
        <w:t xml:space="preserve"> </w:t>
      </w:r>
      <w:r w:rsidRPr="00404A07">
        <w:rPr>
          <w:sz w:val="24"/>
          <w:szCs w:val="24"/>
          <w:lang w:val="en-US"/>
        </w:rPr>
        <w:t>And so, I'm going to put in</w:t>
      </w:r>
      <w:r>
        <w:rPr>
          <w:sz w:val="24"/>
          <w:szCs w:val="24"/>
          <w:lang w:val="en-US"/>
        </w:rPr>
        <w:t xml:space="preserve"> </w:t>
      </w:r>
      <w:r w:rsidRPr="00404A07">
        <w:rPr>
          <w:sz w:val="24"/>
          <w:szCs w:val="24"/>
          <w:lang w:val="en-US"/>
        </w:rPr>
        <w:t>our familiar code, "Wheresoever you go,</w:t>
      </w:r>
      <w:r>
        <w:rPr>
          <w:sz w:val="24"/>
          <w:szCs w:val="24"/>
          <w:lang w:val="en-US"/>
        </w:rPr>
        <w:t xml:space="preserve"> </w:t>
      </w:r>
      <w:r w:rsidRPr="00404A07">
        <w:rPr>
          <w:sz w:val="24"/>
          <w:szCs w:val="24"/>
          <w:lang w:val="en-US"/>
        </w:rPr>
        <w:t>go with all your heart", and we enter that in</w:t>
      </w:r>
      <w:r>
        <w:rPr>
          <w:sz w:val="24"/>
          <w:szCs w:val="24"/>
          <w:lang w:val="en-US"/>
        </w:rPr>
        <w:t xml:space="preserve"> </w:t>
      </w:r>
      <w:r w:rsidRPr="00404A07">
        <w:rPr>
          <w:sz w:val="24"/>
          <w:szCs w:val="24"/>
          <w:lang w:val="en-US"/>
        </w:rPr>
        <w:t>and we see the output here.</w:t>
      </w:r>
      <w:r>
        <w:rPr>
          <w:sz w:val="24"/>
          <w:szCs w:val="24"/>
          <w:lang w:val="en-US"/>
        </w:rPr>
        <w:t xml:space="preserve"> </w:t>
      </w:r>
      <w:r w:rsidRPr="00404A07">
        <w:rPr>
          <w:sz w:val="24"/>
          <w:szCs w:val="24"/>
          <w:lang w:val="en-US"/>
        </w:rPr>
        <w:t>Only the letters that have</w:t>
      </w:r>
      <w:r>
        <w:rPr>
          <w:sz w:val="24"/>
          <w:szCs w:val="24"/>
          <w:lang w:val="en-US"/>
        </w:rPr>
        <w:t xml:space="preserve"> </w:t>
      </w:r>
      <w:r w:rsidRPr="00404A07">
        <w:rPr>
          <w:sz w:val="24"/>
          <w:szCs w:val="24"/>
          <w:lang w:val="en-US"/>
        </w:rPr>
        <w:t>the first letter that is greater</w:t>
      </w:r>
      <w:r>
        <w:rPr>
          <w:sz w:val="24"/>
          <w:szCs w:val="24"/>
          <w:lang w:val="en-US"/>
        </w:rPr>
        <w:t xml:space="preserve"> </w:t>
      </w:r>
      <w:r w:rsidRPr="00404A07">
        <w:rPr>
          <w:sz w:val="24"/>
          <w:szCs w:val="24"/>
          <w:lang w:val="en-US"/>
        </w:rPr>
        <w:t>than the alphabetical letter G. So,</w:t>
      </w:r>
      <w:r>
        <w:rPr>
          <w:sz w:val="24"/>
          <w:szCs w:val="24"/>
          <w:lang w:val="en-US"/>
        </w:rPr>
        <w:t xml:space="preserve"> </w:t>
      </w:r>
      <w:r w:rsidRPr="00404A07">
        <w:rPr>
          <w:sz w:val="24"/>
          <w:szCs w:val="24"/>
          <w:lang w:val="en-US"/>
        </w:rPr>
        <w:t>H, I, J, K, etcetera.</w:t>
      </w:r>
      <w:r>
        <w:rPr>
          <w:sz w:val="24"/>
          <w:szCs w:val="24"/>
          <w:lang w:val="en-US"/>
        </w:rPr>
        <w:t xml:space="preserve"> </w:t>
      </w:r>
      <w:r w:rsidRPr="00404A07">
        <w:rPr>
          <w:sz w:val="24"/>
          <w:szCs w:val="24"/>
          <w:lang w:val="en-US"/>
        </w:rPr>
        <w:t>Let's take a look at our flow chart here.</w:t>
      </w:r>
      <w:r>
        <w:rPr>
          <w:sz w:val="24"/>
          <w:szCs w:val="24"/>
          <w:lang w:val="en-US"/>
        </w:rPr>
        <w:t xml:space="preserve"> </w:t>
      </w:r>
      <w:r w:rsidRPr="00404A07">
        <w:rPr>
          <w:sz w:val="24"/>
          <w:szCs w:val="24"/>
          <w:lang w:val="en-US"/>
        </w:rPr>
        <w:t>We'll start and get a quote input.</w:t>
      </w:r>
      <w:r>
        <w:rPr>
          <w:sz w:val="24"/>
          <w:szCs w:val="24"/>
          <w:lang w:val="en-US"/>
        </w:rPr>
        <w:t xml:space="preserve"> </w:t>
      </w:r>
      <w:r w:rsidRPr="00404A07">
        <w:rPr>
          <w:sz w:val="24"/>
          <w:szCs w:val="24"/>
          <w:lang w:val="en-US"/>
        </w:rPr>
        <w:t>We're going to iterate through</w:t>
      </w:r>
      <w:r>
        <w:rPr>
          <w:sz w:val="24"/>
          <w:szCs w:val="24"/>
          <w:lang w:val="en-US"/>
        </w:rPr>
        <w:t xml:space="preserve"> </w:t>
      </w:r>
      <w:r w:rsidRPr="00404A07">
        <w:rPr>
          <w:sz w:val="24"/>
          <w:szCs w:val="24"/>
          <w:lang w:val="en-US"/>
        </w:rPr>
        <w:t>all the characters in the string.</w:t>
      </w:r>
      <w:r>
        <w:rPr>
          <w:sz w:val="24"/>
          <w:szCs w:val="24"/>
          <w:lang w:val="en-US"/>
        </w:rPr>
        <w:t xml:space="preserve"> </w:t>
      </w:r>
      <w:r w:rsidRPr="00404A07">
        <w:rPr>
          <w:sz w:val="24"/>
          <w:szCs w:val="24"/>
          <w:lang w:val="en-US"/>
        </w:rPr>
        <w:t>So, we look through and we say,</w:t>
      </w:r>
      <w:r>
        <w:rPr>
          <w:sz w:val="24"/>
          <w:szCs w:val="24"/>
          <w:lang w:val="en-US"/>
        </w:rPr>
        <w:t xml:space="preserve"> </w:t>
      </w:r>
      <w:r w:rsidRPr="00404A07">
        <w:rPr>
          <w:sz w:val="24"/>
          <w:szCs w:val="24"/>
          <w:lang w:val="en-US"/>
        </w:rPr>
        <w:t>is an alphabetical character.</w:t>
      </w:r>
      <w:r>
        <w:rPr>
          <w:sz w:val="24"/>
          <w:szCs w:val="24"/>
          <w:lang w:val="en-US"/>
        </w:rPr>
        <w:t xml:space="preserve"> </w:t>
      </w:r>
      <w:r w:rsidRPr="00404A07">
        <w:rPr>
          <w:sz w:val="24"/>
          <w:szCs w:val="24"/>
          <w:lang w:val="en-US"/>
        </w:rPr>
        <w:t>So, the first character when we went over here,</w:t>
      </w:r>
      <w:r>
        <w:rPr>
          <w:sz w:val="24"/>
          <w:szCs w:val="24"/>
          <w:lang w:val="en-US"/>
        </w:rPr>
        <w:t xml:space="preserve"> </w:t>
      </w:r>
      <w:r w:rsidRPr="00404A07">
        <w:rPr>
          <w:sz w:val="24"/>
          <w:szCs w:val="24"/>
          <w:lang w:val="en-US"/>
        </w:rPr>
        <w:t>we could enter in the "wheresoever".</w:t>
      </w:r>
      <w:r>
        <w:rPr>
          <w:sz w:val="24"/>
          <w:szCs w:val="24"/>
          <w:lang w:val="en-US"/>
        </w:rPr>
        <w:t xml:space="preserve"> </w:t>
      </w:r>
      <w:r w:rsidRPr="00404A07">
        <w:rPr>
          <w:sz w:val="24"/>
          <w:szCs w:val="24"/>
          <w:lang w:val="en-US"/>
        </w:rPr>
        <w:t>And so we're going to start with a W,</w:t>
      </w:r>
      <w:r>
        <w:rPr>
          <w:sz w:val="24"/>
          <w:szCs w:val="24"/>
          <w:lang w:val="en-US"/>
        </w:rPr>
        <w:t xml:space="preserve"> </w:t>
      </w:r>
      <w:r w:rsidRPr="00404A07">
        <w:rPr>
          <w:sz w:val="24"/>
          <w:szCs w:val="24"/>
          <w:lang w:val="en-US"/>
        </w:rPr>
        <w:t>and that character is alphabetical.</w:t>
      </w:r>
      <w:r>
        <w:rPr>
          <w:sz w:val="24"/>
          <w:szCs w:val="24"/>
          <w:lang w:val="en-US"/>
        </w:rPr>
        <w:t xml:space="preserve"> </w:t>
      </w:r>
      <w:r w:rsidRPr="00404A07">
        <w:rPr>
          <w:sz w:val="24"/>
          <w:szCs w:val="24"/>
          <w:lang w:val="en-US"/>
        </w:rPr>
        <w:t>So, we're going to add it to a word.</w:t>
      </w:r>
      <w:r>
        <w:rPr>
          <w:sz w:val="24"/>
          <w:szCs w:val="24"/>
          <w:lang w:val="en-US"/>
        </w:rPr>
        <w:t xml:space="preserve"> </w:t>
      </w:r>
      <w:r w:rsidRPr="00404A07">
        <w:rPr>
          <w:sz w:val="24"/>
          <w:szCs w:val="24"/>
          <w:lang w:val="en-US"/>
        </w:rPr>
        <w:t>So, we basically have the word equals a string.</w:t>
      </w:r>
      <w:r>
        <w:rPr>
          <w:sz w:val="24"/>
          <w:szCs w:val="24"/>
          <w:lang w:val="en-US"/>
        </w:rPr>
        <w:t xml:space="preserve"> </w:t>
      </w:r>
      <w:r w:rsidRPr="00404A07">
        <w:rPr>
          <w:sz w:val="24"/>
          <w:szCs w:val="24"/>
          <w:lang w:val="en-US"/>
        </w:rPr>
        <w:t>And so it starts off with</w:t>
      </w:r>
      <w:r>
        <w:rPr>
          <w:sz w:val="24"/>
          <w:szCs w:val="24"/>
          <w:lang w:val="en-US"/>
        </w:rPr>
        <w:t xml:space="preserve"> </w:t>
      </w:r>
      <w:r w:rsidRPr="00404A07">
        <w:rPr>
          <w:sz w:val="24"/>
          <w:szCs w:val="24"/>
          <w:lang w:val="en-US"/>
        </w:rPr>
        <w:t xml:space="preserve">W and then </w:t>
      </w:r>
      <w:r w:rsidRPr="00404A07">
        <w:rPr>
          <w:sz w:val="24"/>
          <w:szCs w:val="24"/>
          <w:lang w:val="en-US"/>
        </w:rPr>
        <w:lastRenderedPageBreak/>
        <w:t>we are going to keep going</w:t>
      </w:r>
      <w:r>
        <w:rPr>
          <w:sz w:val="24"/>
          <w:szCs w:val="24"/>
          <w:lang w:val="en-US"/>
        </w:rPr>
        <w:t xml:space="preserve"> </w:t>
      </w:r>
      <w:r w:rsidRPr="00404A07">
        <w:rPr>
          <w:sz w:val="24"/>
          <w:szCs w:val="24"/>
          <w:lang w:val="en-US"/>
        </w:rPr>
        <w:t>through this loop here</w:t>
      </w:r>
      <w:r>
        <w:rPr>
          <w:sz w:val="24"/>
          <w:szCs w:val="24"/>
          <w:lang w:val="en-US"/>
        </w:rPr>
        <w:t xml:space="preserve"> </w:t>
      </w:r>
      <w:r w:rsidRPr="00404A07">
        <w:rPr>
          <w:sz w:val="24"/>
          <w:szCs w:val="24"/>
          <w:lang w:val="en-US"/>
        </w:rPr>
        <w:t>and we're going to get for each character in the string,</w:t>
      </w:r>
      <w:r>
        <w:rPr>
          <w:sz w:val="24"/>
          <w:szCs w:val="24"/>
          <w:lang w:val="en-US"/>
        </w:rPr>
        <w:t xml:space="preserve"> </w:t>
      </w:r>
      <w:r w:rsidRPr="00404A07">
        <w:rPr>
          <w:sz w:val="24"/>
          <w:szCs w:val="24"/>
          <w:lang w:val="en-US"/>
        </w:rPr>
        <w:t>we keep going getting strings.</w:t>
      </w:r>
      <w:r>
        <w:rPr>
          <w:sz w:val="24"/>
          <w:szCs w:val="24"/>
          <w:lang w:val="en-US"/>
        </w:rPr>
        <w:t xml:space="preserve"> </w:t>
      </w:r>
      <w:r w:rsidRPr="00404A07">
        <w:rPr>
          <w:sz w:val="24"/>
          <w:szCs w:val="24"/>
          <w:lang w:val="en-US"/>
        </w:rPr>
        <w:t>So then we go W,</w:t>
      </w:r>
      <w:r>
        <w:rPr>
          <w:sz w:val="24"/>
          <w:szCs w:val="24"/>
          <w:lang w:val="en-US"/>
        </w:rPr>
        <w:t xml:space="preserve"> </w:t>
      </w:r>
      <w:r w:rsidRPr="00404A07">
        <w:rPr>
          <w:sz w:val="24"/>
          <w:szCs w:val="24"/>
          <w:lang w:val="en-US"/>
        </w:rPr>
        <w:t>then we go H. And then we can go through all the way</w:t>
      </w:r>
      <w:r>
        <w:rPr>
          <w:sz w:val="24"/>
          <w:szCs w:val="24"/>
          <w:lang w:val="en-US"/>
        </w:rPr>
        <w:t xml:space="preserve"> </w:t>
      </w:r>
      <w:r w:rsidRPr="00404A07">
        <w:rPr>
          <w:sz w:val="24"/>
          <w:szCs w:val="24"/>
          <w:lang w:val="en-US"/>
        </w:rPr>
        <w:t>with our E-R-E, so ever.</w:t>
      </w:r>
      <w:r>
        <w:rPr>
          <w:sz w:val="24"/>
          <w:szCs w:val="24"/>
          <w:lang w:val="en-US"/>
        </w:rPr>
        <w:t xml:space="preserve"> </w:t>
      </w:r>
      <w:r w:rsidRPr="00404A07">
        <w:rPr>
          <w:sz w:val="24"/>
          <w:szCs w:val="24"/>
          <w:lang w:val="en-US"/>
        </w:rPr>
        <w:t>And then a space is going to come.</w:t>
      </w:r>
      <w:r>
        <w:rPr>
          <w:sz w:val="24"/>
          <w:szCs w:val="24"/>
          <w:lang w:val="en-US"/>
        </w:rPr>
        <w:t xml:space="preserve"> </w:t>
      </w:r>
      <w:r w:rsidRPr="00404A07">
        <w:rPr>
          <w:sz w:val="24"/>
          <w:szCs w:val="24"/>
          <w:lang w:val="en-US"/>
        </w:rPr>
        <w:t>But when that space comes it will not</w:t>
      </w:r>
      <w:r>
        <w:rPr>
          <w:sz w:val="24"/>
          <w:szCs w:val="24"/>
          <w:lang w:val="en-US"/>
        </w:rPr>
        <w:t xml:space="preserve"> </w:t>
      </w:r>
      <w:r w:rsidRPr="00404A07">
        <w:rPr>
          <w:sz w:val="24"/>
          <w:szCs w:val="24"/>
          <w:lang w:val="en-US"/>
        </w:rPr>
        <w:t>get added to word because,</w:t>
      </w:r>
      <w:r>
        <w:rPr>
          <w:sz w:val="24"/>
          <w:szCs w:val="24"/>
          <w:lang w:val="en-US"/>
        </w:rPr>
        <w:t xml:space="preserve"> </w:t>
      </w:r>
      <w:r w:rsidRPr="00404A07">
        <w:rPr>
          <w:sz w:val="24"/>
          <w:szCs w:val="24"/>
          <w:lang w:val="en-US"/>
        </w:rPr>
        <w:t>when we hit "No",</w:t>
      </w:r>
      <w:r>
        <w:rPr>
          <w:sz w:val="24"/>
          <w:szCs w:val="24"/>
          <w:lang w:val="en-US"/>
        </w:rPr>
        <w:t xml:space="preserve"> </w:t>
      </w:r>
      <w:r w:rsidRPr="00404A07">
        <w:rPr>
          <w:sz w:val="24"/>
          <w:szCs w:val="24"/>
          <w:lang w:val="en-US"/>
        </w:rPr>
        <w:t>it's not of alphabetical character,</w:t>
      </w:r>
      <w:r>
        <w:rPr>
          <w:sz w:val="24"/>
          <w:szCs w:val="24"/>
          <w:lang w:val="en-US"/>
        </w:rPr>
        <w:t xml:space="preserve"> </w:t>
      </w:r>
      <w:r w:rsidRPr="00404A07">
        <w:rPr>
          <w:sz w:val="24"/>
          <w:szCs w:val="24"/>
          <w:lang w:val="en-US"/>
        </w:rPr>
        <w:t>then what we're going to do</w:t>
      </w:r>
      <w:r>
        <w:rPr>
          <w:sz w:val="24"/>
          <w:szCs w:val="24"/>
          <w:lang w:val="en-US"/>
        </w:rPr>
        <w:t xml:space="preserve"> </w:t>
      </w:r>
      <w:r w:rsidRPr="00404A07">
        <w:rPr>
          <w:sz w:val="24"/>
          <w:szCs w:val="24"/>
          <w:lang w:val="en-US"/>
        </w:rPr>
        <w:t>is check that word that we created.</w:t>
      </w:r>
      <w:r>
        <w:rPr>
          <w:sz w:val="24"/>
          <w:szCs w:val="24"/>
          <w:lang w:val="en-US"/>
        </w:rPr>
        <w:t xml:space="preserve"> </w:t>
      </w:r>
      <w:r w:rsidRPr="00404A07">
        <w:rPr>
          <w:sz w:val="24"/>
          <w:szCs w:val="24"/>
          <w:lang w:val="en-US"/>
        </w:rPr>
        <w:t>So, we have this word here</w:t>
      </w:r>
      <w:r>
        <w:rPr>
          <w:sz w:val="24"/>
          <w:szCs w:val="24"/>
          <w:lang w:val="en-US"/>
        </w:rPr>
        <w:t xml:space="preserve"> </w:t>
      </w:r>
      <w:r w:rsidRPr="00404A07">
        <w:rPr>
          <w:sz w:val="24"/>
          <w:szCs w:val="24"/>
          <w:lang w:val="en-US"/>
        </w:rPr>
        <w:t>that we've created, wheresoever.</w:t>
      </w:r>
      <w:r>
        <w:rPr>
          <w:sz w:val="24"/>
          <w:szCs w:val="24"/>
          <w:lang w:val="en-US"/>
        </w:rPr>
        <w:t xml:space="preserve"> </w:t>
      </w:r>
      <w:r w:rsidRPr="00404A07">
        <w:rPr>
          <w:sz w:val="24"/>
          <w:szCs w:val="24"/>
          <w:lang w:val="en-US"/>
        </w:rPr>
        <w:t>We check the first letter,</w:t>
      </w:r>
      <w:r>
        <w:rPr>
          <w:sz w:val="24"/>
          <w:szCs w:val="24"/>
          <w:lang w:val="en-US"/>
        </w:rPr>
        <w:t xml:space="preserve"> </w:t>
      </w:r>
      <w:r w:rsidRPr="00404A07">
        <w:rPr>
          <w:sz w:val="24"/>
          <w:szCs w:val="24"/>
          <w:lang w:val="en-US"/>
        </w:rPr>
        <w:t>and if it's greater than equal to H,</w:t>
      </w:r>
      <w:r>
        <w:rPr>
          <w:sz w:val="24"/>
          <w:szCs w:val="24"/>
          <w:lang w:val="en-US"/>
        </w:rPr>
        <w:t xml:space="preserve"> </w:t>
      </w:r>
      <w:r w:rsidRPr="00404A07">
        <w:rPr>
          <w:sz w:val="24"/>
          <w:szCs w:val="24"/>
          <w:lang w:val="en-US"/>
        </w:rPr>
        <w:t>so we're going to make sure it's like</w:t>
      </w:r>
      <w:r>
        <w:rPr>
          <w:sz w:val="24"/>
          <w:szCs w:val="24"/>
          <w:lang w:val="en-US"/>
        </w:rPr>
        <w:t xml:space="preserve"> </w:t>
      </w:r>
      <w:r w:rsidRPr="00404A07">
        <w:rPr>
          <w:sz w:val="24"/>
          <w:szCs w:val="24"/>
          <w:lang w:val="en-US"/>
        </w:rPr>
        <w:t>either we're going to make both sides upper or lower,</w:t>
      </w:r>
      <w:r>
        <w:rPr>
          <w:sz w:val="24"/>
          <w:szCs w:val="24"/>
          <w:lang w:val="en-US"/>
        </w:rPr>
        <w:t xml:space="preserve"> </w:t>
      </w:r>
      <w:r w:rsidRPr="00404A07">
        <w:rPr>
          <w:sz w:val="24"/>
          <w:szCs w:val="24"/>
          <w:lang w:val="en-US"/>
        </w:rPr>
        <w:t>and then we're going to print that word.</w:t>
      </w:r>
      <w:r>
        <w:rPr>
          <w:sz w:val="24"/>
          <w:szCs w:val="24"/>
          <w:lang w:val="en-US"/>
        </w:rPr>
        <w:t xml:space="preserve"> </w:t>
      </w:r>
      <w:r w:rsidRPr="00404A07">
        <w:rPr>
          <w:sz w:val="24"/>
          <w:szCs w:val="24"/>
          <w:lang w:val="en-US"/>
        </w:rPr>
        <w:t>So we made that string go empty</w:t>
      </w:r>
      <w:r>
        <w:rPr>
          <w:sz w:val="24"/>
          <w:szCs w:val="24"/>
          <w:lang w:val="en-US"/>
        </w:rPr>
        <w:t xml:space="preserve"> </w:t>
      </w:r>
      <w:r w:rsidRPr="00404A07">
        <w:rPr>
          <w:sz w:val="24"/>
          <w:szCs w:val="24"/>
          <w:lang w:val="en-US"/>
        </w:rPr>
        <w:t>again and we're going</w:t>
      </w:r>
      <w:r>
        <w:rPr>
          <w:sz w:val="24"/>
          <w:szCs w:val="24"/>
          <w:lang w:val="en-US"/>
        </w:rPr>
        <w:t xml:space="preserve"> </w:t>
      </w:r>
      <w:r w:rsidRPr="00404A07">
        <w:rPr>
          <w:sz w:val="24"/>
          <w:szCs w:val="24"/>
          <w:lang w:val="en-US"/>
        </w:rPr>
        <w:t>to keep going through the letters in there.</w:t>
      </w:r>
      <w:r>
        <w:rPr>
          <w:sz w:val="24"/>
          <w:szCs w:val="24"/>
          <w:lang w:val="en-US"/>
        </w:rPr>
        <w:t xml:space="preserve"> </w:t>
      </w:r>
      <w:r w:rsidRPr="00404A07">
        <w:rPr>
          <w:sz w:val="24"/>
          <w:szCs w:val="24"/>
          <w:lang w:val="en-US"/>
        </w:rPr>
        <w:t>And so then next, we're going to get the word "you".</w:t>
      </w:r>
      <w:r>
        <w:rPr>
          <w:sz w:val="24"/>
          <w:szCs w:val="24"/>
          <w:lang w:val="en-US"/>
        </w:rPr>
        <w:t xml:space="preserve"> </w:t>
      </w:r>
      <w:r w:rsidRPr="00404A07">
        <w:rPr>
          <w:sz w:val="24"/>
          <w:szCs w:val="24"/>
          <w:lang w:val="en-US"/>
        </w:rPr>
        <w:t>And then when we hit the space we're going to print that</w:t>
      </w:r>
      <w:r>
        <w:rPr>
          <w:sz w:val="24"/>
          <w:szCs w:val="24"/>
          <w:lang w:val="en-US"/>
        </w:rPr>
        <w:t xml:space="preserve"> </w:t>
      </w:r>
      <w:r w:rsidRPr="00404A07">
        <w:rPr>
          <w:sz w:val="24"/>
          <w:szCs w:val="24"/>
          <w:lang w:val="en-US"/>
        </w:rPr>
        <w:t>because it starts with a letter greater than G,</w:t>
      </w:r>
      <w:r>
        <w:rPr>
          <w:sz w:val="24"/>
          <w:szCs w:val="24"/>
          <w:lang w:val="en-US"/>
        </w:rPr>
        <w:t xml:space="preserve"> </w:t>
      </w:r>
      <w:r w:rsidRPr="00404A07">
        <w:rPr>
          <w:sz w:val="24"/>
          <w:szCs w:val="24"/>
          <w:lang w:val="en-US"/>
        </w:rPr>
        <w:t xml:space="preserve">then the </w:t>
      </w:r>
      <w:proofErr w:type="spellStart"/>
      <w:r w:rsidRPr="00404A07">
        <w:rPr>
          <w:sz w:val="24"/>
          <w:szCs w:val="24"/>
          <w:lang w:val="en-US"/>
        </w:rPr>
        <w:t>gos</w:t>
      </w:r>
      <w:proofErr w:type="spellEnd"/>
      <w:r w:rsidRPr="00404A07">
        <w:rPr>
          <w:sz w:val="24"/>
          <w:szCs w:val="24"/>
          <w:lang w:val="en-US"/>
        </w:rPr>
        <w:t xml:space="preserve">, both of those </w:t>
      </w:r>
      <w:proofErr w:type="spellStart"/>
      <w:r w:rsidRPr="00404A07">
        <w:rPr>
          <w:sz w:val="24"/>
          <w:szCs w:val="24"/>
          <w:lang w:val="en-US"/>
        </w:rPr>
        <w:t>gos</w:t>
      </w:r>
      <w:proofErr w:type="spellEnd"/>
      <w:r w:rsidRPr="00404A07">
        <w:rPr>
          <w:sz w:val="24"/>
          <w:szCs w:val="24"/>
          <w:lang w:val="en-US"/>
        </w:rPr>
        <w:t xml:space="preserve"> as we come through</w:t>
      </w:r>
      <w:r>
        <w:rPr>
          <w:sz w:val="24"/>
          <w:szCs w:val="24"/>
          <w:lang w:val="en-US"/>
        </w:rPr>
        <w:t xml:space="preserve"> </w:t>
      </w:r>
      <w:r w:rsidRPr="00404A07">
        <w:rPr>
          <w:sz w:val="24"/>
          <w:szCs w:val="24"/>
          <w:lang w:val="en-US"/>
        </w:rPr>
        <w:t>this to check with word,</w:t>
      </w:r>
      <w:r>
        <w:rPr>
          <w:sz w:val="24"/>
          <w:szCs w:val="24"/>
          <w:lang w:val="en-US"/>
        </w:rPr>
        <w:t xml:space="preserve"> </w:t>
      </w:r>
      <w:r w:rsidRPr="00404A07">
        <w:rPr>
          <w:sz w:val="24"/>
          <w:szCs w:val="24"/>
          <w:lang w:val="en-US"/>
        </w:rPr>
        <w:t>it's not going to be capitalized.</w:t>
      </w:r>
      <w:r>
        <w:rPr>
          <w:sz w:val="24"/>
          <w:szCs w:val="24"/>
          <w:lang w:val="en-US"/>
        </w:rPr>
        <w:t xml:space="preserve"> </w:t>
      </w:r>
      <w:r w:rsidRPr="00404A07">
        <w:rPr>
          <w:sz w:val="24"/>
          <w:szCs w:val="24"/>
          <w:lang w:val="en-US"/>
        </w:rPr>
        <w:t>And so what we want to do in that case</w:t>
      </w:r>
      <w:r>
        <w:rPr>
          <w:sz w:val="24"/>
          <w:szCs w:val="24"/>
          <w:lang w:val="en-US"/>
        </w:rPr>
        <w:t xml:space="preserve"> </w:t>
      </w:r>
      <w:r w:rsidRPr="00404A07">
        <w:rPr>
          <w:sz w:val="24"/>
          <w:szCs w:val="24"/>
          <w:lang w:val="en-US"/>
        </w:rPr>
        <w:t>is take the new path here,</w:t>
      </w:r>
      <w:r>
        <w:rPr>
          <w:sz w:val="24"/>
          <w:szCs w:val="24"/>
          <w:lang w:val="en-US"/>
        </w:rPr>
        <w:t xml:space="preserve"> </w:t>
      </w:r>
      <w:r w:rsidRPr="00404A07">
        <w:rPr>
          <w:sz w:val="24"/>
          <w:szCs w:val="24"/>
          <w:lang w:val="en-US"/>
        </w:rPr>
        <w:t>and just go directly to making the string empty.</w:t>
      </w:r>
      <w:r>
        <w:rPr>
          <w:sz w:val="24"/>
          <w:szCs w:val="24"/>
          <w:lang w:val="en-US"/>
        </w:rPr>
        <w:t xml:space="preserve"> </w:t>
      </w:r>
      <w:r w:rsidRPr="00404A07">
        <w:rPr>
          <w:sz w:val="24"/>
          <w:szCs w:val="24"/>
          <w:lang w:val="en-US"/>
        </w:rPr>
        <w:t>And you might have to have two different places where</w:t>
      </w:r>
      <w:r>
        <w:rPr>
          <w:sz w:val="24"/>
          <w:szCs w:val="24"/>
          <w:lang w:val="en-US"/>
        </w:rPr>
        <w:t xml:space="preserve"> </w:t>
      </w:r>
      <w:r w:rsidRPr="00404A07">
        <w:rPr>
          <w:sz w:val="24"/>
          <w:szCs w:val="24"/>
          <w:lang w:val="en-US"/>
        </w:rPr>
        <w:t>you set that to empty in your solution,</w:t>
      </w:r>
      <w:r>
        <w:rPr>
          <w:sz w:val="24"/>
          <w:szCs w:val="24"/>
          <w:lang w:val="en-US"/>
        </w:rPr>
        <w:t xml:space="preserve"> </w:t>
      </w:r>
      <w:r w:rsidRPr="00404A07">
        <w:rPr>
          <w:sz w:val="24"/>
          <w:szCs w:val="24"/>
          <w:lang w:val="en-US"/>
        </w:rPr>
        <w:t>but we're going to set</w:t>
      </w:r>
      <w:r>
        <w:rPr>
          <w:sz w:val="24"/>
          <w:szCs w:val="24"/>
          <w:lang w:val="en-US"/>
        </w:rPr>
        <w:t xml:space="preserve"> </w:t>
      </w:r>
      <w:r w:rsidRPr="00404A07">
        <w:rPr>
          <w:sz w:val="24"/>
          <w:szCs w:val="24"/>
          <w:lang w:val="en-US"/>
        </w:rPr>
        <w:t>that string to empty without printing.</w:t>
      </w:r>
      <w:r>
        <w:rPr>
          <w:sz w:val="24"/>
          <w:szCs w:val="24"/>
          <w:lang w:val="en-US"/>
        </w:rPr>
        <w:t xml:space="preserve"> </w:t>
      </w:r>
      <w:r w:rsidRPr="00404A07">
        <w:rPr>
          <w:sz w:val="24"/>
          <w:szCs w:val="24"/>
          <w:lang w:val="en-US"/>
        </w:rPr>
        <w:t>So, we don't go that way,</w:t>
      </w:r>
      <w:r>
        <w:rPr>
          <w:sz w:val="24"/>
          <w:szCs w:val="24"/>
          <w:lang w:val="en-US"/>
        </w:rPr>
        <w:t xml:space="preserve"> </w:t>
      </w:r>
      <w:r w:rsidRPr="00404A07">
        <w:rPr>
          <w:sz w:val="24"/>
          <w:szCs w:val="24"/>
          <w:lang w:val="en-US"/>
        </w:rPr>
        <w:t>so we don't print the character.</w:t>
      </w:r>
      <w:r>
        <w:rPr>
          <w:sz w:val="24"/>
          <w:szCs w:val="24"/>
          <w:lang w:val="en-US"/>
        </w:rPr>
        <w:t xml:space="preserve"> </w:t>
      </w:r>
      <w:r w:rsidRPr="00404A07">
        <w:rPr>
          <w:sz w:val="24"/>
          <w:szCs w:val="24"/>
          <w:lang w:val="en-US"/>
        </w:rPr>
        <w:t>So, we get the wherever,</w:t>
      </w:r>
      <w:r>
        <w:rPr>
          <w:sz w:val="24"/>
          <w:szCs w:val="24"/>
          <w:lang w:val="en-US"/>
        </w:rPr>
        <w:t xml:space="preserve"> </w:t>
      </w:r>
      <w:r w:rsidRPr="00404A07">
        <w:rPr>
          <w:sz w:val="24"/>
          <w:szCs w:val="24"/>
          <w:lang w:val="en-US"/>
        </w:rPr>
        <w:t xml:space="preserve">you and then the </w:t>
      </w:r>
      <w:proofErr w:type="spellStart"/>
      <w:r w:rsidRPr="00404A07">
        <w:rPr>
          <w:sz w:val="24"/>
          <w:szCs w:val="24"/>
          <w:lang w:val="en-US"/>
        </w:rPr>
        <w:t>gos</w:t>
      </w:r>
      <w:proofErr w:type="spellEnd"/>
      <w:r w:rsidRPr="00404A07">
        <w:rPr>
          <w:sz w:val="24"/>
          <w:szCs w:val="24"/>
          <w:lang w:val="en-US"/>
        </w:rPr>
        <w:t xml:space="preserve"> don't get printed</w:t>
      </w:r>
      <w:r>
        <w:rPr>
          <w:sz w:val="24"/>
          <w:szCs w:val="24"/>
          <w:lang w:val="en-US"/>
        </w:rPr>
        <w:t xml:space="preserve"> </w:t>
      </w:r>
      <w:r w:rsidRPr="00404A07">
        <w:rPr>
          <w:sz w:val="24"/>
          <w:szCs w:val="24"/>
          <w:lang w:val="en-US"/>
        </w:rPr>
        <w:t>and then as with and so on. So, we keep doing that.</w:t>
      </w:r>
      <w:r>
        <w:rPr>
          <w:sz w:val="24"/>
          <w:szCs w:val="24"/>
          <w:lang w:val="en-US"/>
        </w:rPr>
        <w:t xml:space="preserve"> </w:t>
      </w:r>
      <w:r w:rsidRPr="00404A07">
        <w:rPr>
          <w:sz w:val="24"/>
          <w:szCs w:val="24"/>
          <w:lang w:val="en-US"/>
        </w:rPr>
        <w:t>When we get to the end of the string,</w:t>
      </w:r>
      <w:r>
        <w:rPr>
          <w:sz w:val="24"/>
          <w:szCs w:val="24"/>
          <w:lang w:val="en-US"/>
        </w:rPr>
        <w:t xml:space="preserve"> </w:t>
      </w:r>
      <w:r w:rsidRPr="00404A07">
        <w:rPr>
          <w:sz w:val="24"/>
          <w:szCs w:val="24"/>
          <w:lang w:val="en-US"/>
        </w:rPr>
        <w:t>there's no characters left.</w:t>
      </w:r>
      <w:r>
        <w:rPr>
          <w:sz w:val="24"/>
          <w:szCs w:val="24"/>
          <w:lang w:val="en-US"/>
        </w:rPr>
        <w:t xml:space="preserve"> </w:t>
      </w:r>
      <w:r w:rsidRPr="00404A07">
        <w:rPr>
          <w:sz w:val="24"/>
          <w:szCs w:val="24"/>
          <w:lang w:val="en-US"/>
        </w:rPr>
        <w:t>This, when there's no more characters left, it just ends.</w:t>
      </w:r>
      <w:r>
        <w:rPr>
          <w:sz w:val="24"/>
          <w:szCs w:val="24"/>
          <w:lang w:val="en-US"/>
        </w:rPr>
        <w:t xml:space="preserve"> </w:t>
      </w:r>
      <w:r w:rsidRPr="00404A07">
        <w:rPr>
          <w:sz w:val="24"/>
          <w:szCs w:val="24"/>
          <w:lang w:val="en-US"/>
        </w:rPr>
        <w:t>Now, depending on how you input your string,</w:t>
      </w:r>
      <w:r>
        <w:rPr>
          <w:sz w:val="24"/>
          <w:szCs w:val="24"/>
          <w:lang w:val="en-US"/>
        </w:rPr>
        <w:t xml:space="preserve"> </w:t>
      </w:r>
      <w:r w:rsidRPr="00404A07">
        <w:rPr>
          <w:sz w:val="24"/>
          <w:szCs w:val="24"/>
          <w:lang w:val="en-US"/>
        </w:rPr>
        <w:t>in order to get to this comparison,</w:t>
      </w:r>
      <w:r>
        <w:rPr>
          <w:sz w:val="24"/>
          <w:szCs w:val="24"/>
          <w:lang w:val="en-US"/>
        </w:rPr>
        <w:t xml:space="preserve"> </w:t>
      </w:r>
      <w:r w:rsidRPr="00404A07">
        <w:rPr>
          <w:sz w:val="24"/>
          <w:szCs w:val="24"/>
          <w:lang w:val="en-US"/>
        </w:rPr>
        <w:t>if we're going to check the word,</w:t>
      </w:r>
      <w:r>
        <w:rPr>
          <w:sz w:val="24"/>
          <w:szCs w:val="24"/>
          <w:lang w:val="en-US"/>
        </w:rPr>
        <w:t xml:space="preserve"> </w:t>
      </w:r>
      <w:r w:rsidRPr="00404A07">
        <w:rPr>
          <w:sz w:val="24"/>
          <w:szCs w:val="24"/>
          <w:lang w:val="en-US"/>
        </w:rPr>
        <w:t>we have to get</w:t>
      </w:r>
      <w:r>
        <w:rPr>
          <w:sz w:val="24"/>
          <w:szCs w:val="24"/>
          <w:lang w:val="en-US"/>
        </w:rPr>
        <w:t xml:space="preserve"> </w:t>
      </w:r>
      <w:r w:rsidRPr="00404A07">
        <w:rPr>
          <w:sz w:val="24"/>
          <w:szCs w:val="24"/>
          <w:lang w:val="en-US"/>
        </w:rPr>
        <w:t>a non-alphabetical character to go this</w:t>
      </w:r>
      <w:r>
        <w:rPr>
          <w:sz w:val="24"/>
          <w:szCs w:val="24"/>
          <w:lang w:val="en-US"/>
        </w:rPr>
        <w:t xml:space="preserve"> </w:t>
      </w:r>
      <w:r w:rsidRPr="00404A07">
        <w:rPr>
          <w:sz w:val="24"/>
          <w:szCs w:val="24"/>
          <w:lang w:val="en-US"/>
        </w:rPr>
        <w:t>way or we're going to have to just say,</w:t>
      </w:r>
      <w:r>
        <w:rPr>
          <w:sz w:val="24"/>
          <w:szCs w:val="24"/>
          <w:lang w:val="en-US"/>
        </w:rPr>
        <w:t xml:space="preserve"> </w:t>
      </w:r>
      <w:r w:rsidRPr="00404A07">
        <w:rPr>
          <w:sz w:val="24"/>
          <w:szCs w:val="24"/>
          <w:lang w:val="en-US"/>
        </w:rPr>
        <w:t>okay, here we're going to have to put that check,</w:t>
      </w:r>
      <w:r>
        <w:rPr>
          <w:sz w:val="24"/>
          <w:szCs w:val="24"/>
          <w:lang w:val="en-US"/>
        </w:rPr>
        <w:t xml:space="preserve"> </w:t>
      </w:r>
      <w:r w:rsidRPr="00404A07">
        <w:rPr>
          <w:sz w:val="24"/>
          <w:szCs w:val="24"/>
          <w:lang w:val="en-US"/>
        </w:rPr>
        <w:t>the same check logic.</w:t>
      </w:r>
      <w:r>
        <w:rPr>
          <w:sz w:val="24"/>
          <w:szCs w:val="24"/>
          <w:lang w:val="en-US"/>
        </w:rPr>
        <w:t xml:space="preserve"> </w:t>
      </w:r>
      <w:r w:rsidRPr="00404A07">
        <w:rPr>
          <w:sz w:val="24"/>
          <w:szCs w:val="24"/>
          <w:lang w:val="en-US"/>
        </w:rPr>
        <w:t>We're going to have to put it over here.</w:t>
      </w:r>
      <w:r>
        <w:rPr>
          <w:sz w:val="24"/>
          <w:szCs w:val="24"/>
          <w:lang w:val="en-US"/>
        </w:rPr>
        <w:t xml:space="preserve"> </w:t>
      </w:r>
      <w:r w:rsidRPr="00404A07">
        <w:rPr>
          <w:sz w:val="24"/>
          <w:szCs w:val="24"/>
          <w:lang w:val="en-US"/>
        </w:rPr>
        <w:t>So, you can decide if somehow you want</w:t>
      </w:r>
      <w:r>
        <w:rPr>
          <w:sz w:val="24"/>
          <w:szCs w:val="24"/>
          <w:lang w:val="en-US"/>
        </w:rPr>
        <w:t xml:space="preserve"> </w:t>
      </w:r>
      <w:r w:rsidRPr="00404A07">
        <w:rPr>
          <w:sz w:val="24"/>
          <w:szCs w:val="24"/>
          <w:lang w:val="en-US"/>
        </w:rPr>
        <w:t>to ensure that there's a character at</w:t>
      </w:r>
      <w:r>
        <w:rPr>
          <w:sz w:val="24"/>
          <w:szCs w:val="24"/>
          <w:lang w:val="en-US"/>
        </w:rPr>
        <w:t xml:space="preserve"> </w:t>
      </w:r>
      <w:r w:rsidRPr="00404A07">
        <w:rPr>
          <w:sz w:val="24"/>
          <w:szCs w:val="24"/>
          <w:lang w:val="en-US"/>
        </w:rPr>
        <w:t>the end here somehow or you want to get through here.</w:t>
      </w:r>
      <w:r>
        <w:rPr>
          <w:sz w:val="24"/>
          <w:szCs w:val="24"/>
          <w:lang w:val="en-US"/>
        </w:rPr>
        <w:t xml:space="preserve"> </w:t>
      </w:r>
      <w:r w:rsidRPr="00404A07">
        <w:rPr>
          <w:sz w:val="24"/>
          <w:szCs w:val="24"/>
          <w:lang w:val="en-US"/>
        </w:rPr>
        <w:t>That will make more sense as you run through.</w:t>
      </w:r>
      <w:r>
        <w:rPr>
          <w:sz w:val="24"/>
          <w:szCs w:val="24"/>
          <w:lang w:val="en-US"/>
        </w:rPr>
        <w:t xml:space="preserve"> </w:t>
      </w:r>
      <w:r w:rsidRPr="00404A07">
        <w:rPr>
          <w:sz w:val="24"/>
          <w:szCs w:val="24"/>
          <w:lang w:val="en-US"/>
        </w:rPr>
        <w:t>If you see that the last word does not get printed,</w:t>
      </w:r>
      <w:r>
        <w:rPr>
          <w:sz w:val="24"/>
          <w:szCs w:val="24"/>
          <w:lang w:val="en-US"/>
        </w:rPr>
        <w:t xml:space="preserve"> </w:t>
      </w:r>
      <w:r w:rsidRPr="00404A07">
        <w:rPr>
          <w:sz w:val="24"/>
          <w:szCs w:val="24"/>
          <w:lang w:val="en-US"/>
        </w:rPr>
        <w:t>then you'll see that okay,</w:t>
      </w:r>
      <w:r>
        <w:rPr>
          <w:sz w:val="24"/>
          <w:szCs w:val="24"/>
          <w:lang w:val="en-US"/>
        </w:rPr>
        <w:t xml:space="preserve"> </w:t>
      </w:r>
      <w:r w:rsidRPr="00404A07">
        <w:rPr>
          <w:sz w:val="24"/>
          <w:szCs w:val="24"/>
          <w:lang w:val="en-US"/>
        </w:rPr>
        <w:t>because there's no space afterwards,</w:t>
      </w:r>
      <w:r>
        <w:rPr>
          <w:sz w:val="24"/>
          <w:szCs w:val="24"/>
          <w:lang w:val="en-US"/>
        </w:rPr>
        <w:t xml:space="preserve"> </w:t>
      </w:r>
      <w:r w:rsidRPr="00404A07">
        <w:rPr>
          <w:sz w:val="24"/>
          <w:szCs w:val="24"/>
          <w:lang w:val="en-US"/>
        </w:rPr>
        <w:t>we're not going this way and not getting to that word.</w:t>
      </w:r>
      <w:r>
        <w:rPr>
          <w:sz w:val="24"/>
          <w:szCs w:val="24"/>
          <w:lang w:val="en-US"/>
        </w:rPr>
        <w:t xml:space="preserve"> </w:t>
      </w:r>
      <w:r w:rsidRPr="00404A07">
        <w:rPr>
          <w:sz w:val="24"/>
          <w:szCs w:val="24"/>
          <w:lang w:val="en-US"/>
        </w:rPr>
        <w:t>So, if you run into that,</w:t>
      </w:r>
      <w:r>
        <w:rPr>
          <w:sz w:val="24"/>
          <w:szCs w:val="24"/>
          <w:lang w:val="en-US"/>
        </w:rPr>
        <w:t xml:space="preserve"> </w:t>
      </w:r>
      <w:r w:rsidRPr="00404A07">
        <w:rPr>
          <w:sz w:val="24"/>
          <w:szCs w:val="24"/>
          <w:lang w:val="en-US"/>
        </w:rPr>
        <w:t>you can come back this video and say,</w:t>
      </w:r>
      <w:r>
        <w:rPr>
          <w:sz w:val="24"/>
          <w:szCs w:val="24"/>
          <w:lang w:val="en-US"/>
        </w:rPr>
        <w:t xml:space="preserve"> </w:t>
      </w:r>
      <w:r w:rsidRPr="00404A07">
        <w:rPr>
          <w:sz w:val="24"/>
          <w:szCs w:val="24"/>
          <w:lang w:val="en-US"/>
        </w:rPr>
        <w:t>why am I not getting here?</w:t>
      </w:r>
      <w:r>
        <w:rPr>
          <w:sz w:val="24"/>
          <w:szCs w:val="24"/>
          <w:lang w:val="en-US"/>
        </w:rPr>
        <w:t xml:space="preserve"> </w:t>
      </w:r>
      <w:r w:rsidRPr="00404A07">
        <w:rPr>
          <w:sz w:val="24"/>
          <w:szCs w:val="24"/>
          <w:lang w:val="en-US"/>
        </w:rPr>
        <w:t>And that's because you need a space on the end there.</w:t>
      </w:r>
      <w:r>
        <w:rPr>
          <w:sz w:val="24"/>
          <w:szCs w:val="24"/>
          <w:lang w:val="en-US"/>
        </w:rPr>
        <w:t xml:space="preserve"> </w:t>
      </w:r>
      <w:r w:rsidRPr="00404A07">
        <w:rPr>
          <w:sz w:val="24"/>
          <w:szCs w:val="24"/>
          <w:lang w:val="en-US"/>
        </w:rPr>
        <w:t>And so you should handle that as the programmer.</w:t>
      </w:r>
      <w:r>
        <w:rPr>
          <w:sz w:val="24"/>
          <w:szCs w:val="24"/>
          <w:lang w:val="en-US"/>
        </w:rPr>
        <w:t xml:space="preserve"> </w:t>
      </w:r>
      <w:r w:rsidRPr="00404A07">
        <w:rPr>
          <w:sz w:val="24"/>
          <w:szCs w:val="24"/>
          <w:lang w:val="en-US"/>
        </w:rPr>
        <w:t>Let's go look about how we're going to submit our code.</w:t>
      </w:r>
      <w:r>
        <w:rPr>
          <w:sz w:val="24"/>
          <w:szCs w:val="24"/>
          <w:lang w:val="en-US"/>
        </w:rPr>
        <w:t xml:space="preserve"> </w:t>
      </w:r>
      <w:r w:rsidRPr="00404A07">
        <w:rPr>
          <w:sz w:val="24"/>
          <w:szCs w:val="24"/>
          <w:lang w:val="en-US"/>
        </w:rPr>
        <w:t>So, when you're in EdX,</w:t>
      </w:r>
      <w:r>
        <w:rPr>
          <w:sz w:val="24"/>
          <w:szCs w:val="24"/>
          <w:lang w:val="en-US"/>
        </w:rPr>
        <w:t xml:space="preserve"> </w:t>
      </w:r>
      <w:r w:rsidRPr="00404A07">
        <w:rPr>
          <w:sz w:val="24"/>
          <w:szCs w:val="24"/>
          <w:lang w:val="en-US"/>
        </w:rPr>
        <w:t>you see those tabs there.</w:t>
      </w:r>
      <w:r>
        <w:rPr>
          <w:sz w:val="24"/>
          <w:szCs w:val="24"/>
          <w:lang w:val="en-US"/>
        </w:rPr>
        <w:t xml:space="preserve"> </w:t>
      </w:r>
      <w:r w:rsidRPr="00404A07">
        <w:rPr>
          <w:sz w:val="24"/>
          <w:szCs w:val="24"/>
          <w:lang w:val="en-US"/>
        </w:rPr>
        <w:t>And then for the program assignment,</w:t>
      </w:r>
      <w:r>
        <w:rPr>
          <w:sz w:val="24"/>
          <w:szCs w:val="24"/>
          <w:lang w:val="en-US"/>
        </w:rPr>
        <w:t xml:space="preserve"> </w:t>
      </w:r>
      <w:r w:rsidRPr="00404A07">
        <w:rPr>
          <w:sz w:val="24"/>
          <w:szCs w:val="24"/>
          <w:lang w:val="en-US"/>
        </w:rPr>
        <w:t>we're going to go to the submission.</w:t>
      </w:r>
      <w:r>
        <w:rPr>
          <w:sz w:val="24"/>
          <w:szCs w:val="24"/>
          <w:lang w:val="en-US"/>
        </w:rPr>
        <w:t xml:space="preserve"> </w:t>
      </w:r>
      <w:r w:rsidRPr="00404A07">
        <w:rPr>
          <w:sz w:val="24"/>
          <w:szCs w:val="24"/>
          <w:lang w:val="en-US"/>
        </w:rPr>
        <w:t>And when you submit the code,</w:t>
      </w:r>
      <w:r>
        <w:rPr>
          <w:sz w:val="24"/>
          <w:szCs w:val="24"/>
          <w:lang w:val="en-US"/>
        </w:rPr>
        <w:t xml:space="preserve"> </w:t>
      </w:r>
      <w:r w:rsidRPr="00404A07">
        <w:rPr>
          <w:sz w:val="24"/>
          <w:szCs w:val="24"/>
          <w:lang w:val="en-US"/>
        </w:rPr>
        <w:t>we have a somewhat primitive submission device in that</w:t>
      </w:r>
      <w:r>
        <w:rPr>
          <w:sz w:val="24"/>
          <w:szCs w:val="24"/>
          <w:lang w:val="en-US"/>
        </w:rPr>
        <w:t xml:space="preserve"> </w:t>
      </w:r>
      <w:r w:rsidRPr="00404A07">
        <w:rPr>
          <w:sz w:val="24"/>
          <w:szCs w:val="24"/>
          <w:lang w:val="en-US"/>
        </w:rPr>
        <w:t>you're not able to see how it's</w:t>
      </w:r>
      <w:r>
        <w:rPr>
          <w:sz w:val="24"/>
          <w:szCs w:val="24"/>
          <w:lang w:val="en-US"/>
        </w:rPr>
        <w:t xml:space="preserve"> </w:t>
      </w:r>
      <w:r w:rsidRPr="00404A07">
        <w:rPr>
          <w:sz w:val="24"/>
          <w:szCs w:val="24"/>
          <w:lang w:val="en-US"/>
        </w:rPr>
        <w:t>formatted when you paste it in here.</w:t>
      </w:r>
      <w:r>
        <w:rPr>
          <w:sz w:val="24"/>
          <w:szCs w:val="24"/>
          <w:lang w:val="en-US"/>
        </w:rPr>
        <w:t xml:space="preserve"> </w:t>
      </w:r>
      <w:r w:rsidRPr="00404A07">
        <w:rPr>
          <w:sz w:val="24"/>
          <w:szCs w:val="24"/>
          <w:lang w:val="en-US"/>
        </w:rPr>
        <w:t>But what you need to do is go into your notebook.</w:t>
      </w:r>
      <w:r>
        <w:rPr>
          <w:sz w:val="24"/>
          <w:szCs w:val="24"/>
          <w:lang w:val="en-US"/>
        </w:rPr>
        <w:t xml:space="preserve"> </w:t>
      </w:r>
      <w:r w:rsidRPr="00404A07">
        <w:rPr>
          <w:sz w:val="24"/>
          <w:szCs w:val="24"/>
          <w:lang w:val="en-US"/>
        </w:rPr>
        <w:t>And so after you write all of</w:t>
      </w:r>
      <w:r>
        <w:rPr>
          <w:sz w:val="24"/>
          <w:szCs w:val="24"/>
          <w:lang w:val="en-US"/>
        </w:rPr>
        <w:t xml:space="preserve"> </w:t>
      </w:r>
      <w:r w:rsidRPr="00404A07">
        <w:rPr>
          <w:sz w:val="24"/>
          <w:szCs w:val="24"/>
          <w:lang w:val="en-US"/>
        </w:rPr>
        <w:t>your solution code in the cell,</w:t>
      </w:r>
      <w:r>
        <w:rPr>
          <w:sz w:val="24"/>
          <w:szCs w:val="24"/>
          <w:lang w:val="en-US"/>
        </w:rPr>
        <w:t xml:space="preserve"> </w:t>
      </w:r>
      <w:r w:rsidRPr="00404A07">
        <w:rPr>
          <w:sz w:val="24"/>
          <w:szCs w:val="24"/>
          <w:lang w:val="en-US"/>
        </w:rPr>
        <w:t>you're going to copy that entire cell,</w:t>
      </w:r>
      <w:r>
        <w:rPr>
          <w:sz w:val="24"/>
          <w:szCs w:val="24"/>
          <w:lang w:val="en-US"/>
        </w:rPr>
        <w:t xml:space="preserve"> </w:t>
      </w:r>
      <w:r w:rsidRPr="00404A07">
        <w:rPr>
          <w:sz w:val="24"/>
          <w:szCs w:val="24"/>
          <w:lang w:val="en-US"/>
        </w:rPr>
        <w:t>you're going to copy that.</w:t>
      </w:r>
      <w:r>
        <w:rPr>
          <w:sz w:val="24"/>
          <w:szCs w:val="24"/>
          <w:lang w:val="en-US"/>
        </w:rPr>
        <w:t xml:space="preserve"> </w:t>
      </w:r>
      <w:r w:rsidRPr="00404A07">
        <w:rPr>
          <w:sz w:val="24"/>
          <w:szCs w:val="24"/>
          <w:lang w:val="en-US"/>
        </w:rPr>
        <w:t>And then back to</w:t>
      </w:r>
      <w:r>
        <w:rPr>
          <w:sz w:val="24"/>
          <w:szCs w:val="24"/>
          <w:lang w:val="en-US"/>
        </w:rPr>
        <w:t xml:space="preserve"> </w:t>
      </w:r>
      <w:r w:rsidRPr="00404A07">
        <w:rPr>
          <w:sz w:val="24"/>
          <w:szCs w:val="24"/>
          <w:lang w:val="en-US"/>
        </w:rPr>
        <w:t>this tab and you're going to paste it in there.</w:t>
      </w:r>
      <w:r>
        <w:rPr>
          <w:sz w:val="24"/>
          <w:szCs w:val="24"/>
          <w:lang w:val="en-US"/>
        </w:rPr>
        <w:t xml:space="preserve"> </w:t>
      </w:r>
      <w:r w:rsidRPr="00404A07">
        <w:rPr>
          <w:sz w:val="24"/>
          <w:szCs w:val="24"/>
          <w:lang w:val="en-US"/>
        </w:rPr>
        <w:t xml:space="preserve">So, in Windows it's </w:t>
      </w:r>
      <w:proofErr w:type="spellStart"/>
      <w:r w:rsidRPr="00404A07">
        <w:rPr>
          <w:sz w:val="24"/>
          <w:szCs w:val="24"/>
          <w:lang w:val="en-US"/>
        </w:rPr>
        <w:t>Ctrl+C</w:t>
      </w:r>
      <w:proofErr w:type="spellEnd"/>
      <w:r w:rsidRPr="00404A07">
        <w:rPr>
          <w:sz w:val="24"/>
          <w:szCs w:val="24"/>
          <w:lang w:val="en-US"/>
        </w:rPr>
        <w:t xml:space="preserve">, </w:t>
      </w:r>
      <w:proofErr w:type="spellStart"/>
      <w:r w:rsidRPr="00404A07">
        <w:rPr>
          <w:sz w:val="24"/>
          <w:szCs w:val="24"/>
          <w:lang w:val="en-US"/>
        </w:rPr>
        <w:t>Ctrl+V</w:t>
      </w:r>
      <w:proofErr w:type="spellEnd"/>
      <w:r w:rsidRPr="00404A07">
        <w:rPr>
          <w:sz w:val="24"/>
          <w:szCs w:val="24"/>
          <w:lang w:val="en-US"/>
        </w:rPr>
        <w:t>.</w:t>
      </w:r>
      <w:r>
        <w:rPr>
          <w:sz w:val="24"/>
          <w:szCs w:val="24"/>
          <w:lang w:val="en-US"/>
        </w:rPr>
        <w:t xml:space="preserve"> </w:t>
      </w:r>
      <w:r w:rsidRPr="00404A07">
        <w:rPr>
          <w:sz w:val="24"/>
          <w:szCs w:val="24"/>
          <w:lang w:val="en-US"/>
        </w:rPr>
        <w:t>So, from the one to tab to the other,</w:t>
      </w:r>
      <w:r>
        <w:rPr>
          <w:sz w:val="24"/>
          <w:szCs w:val="24"/>
          <w:lang w:val="en-US"/>
        </w:rPr>
        <w:t xml:space="preserve"> </w:t>
      </w:r>
      <w:r w:rsidRPr="00404A07">
        <w:rPr>
          <w:sz w:val="24"/>
          <w:szCs w:val="24"/>
          <w:lang w:val="en-US"/>
        </w:rPr>
        <w:t>so you're going to copy from the notebooks and</w:t>
      </w:r>
      <w:r>
        <w:rPr>
          <w:sz w:val="24"/>
          <w:szCs w:val="24"/>
          <w:lang w:val="en-US"/>
        </w:rPr>
        <w:t xml:space="preserve"> </w:t>
      </w:r>
      <w:r w:rsidRPr="00404A07">
        <w:rPr>
          <w:sz w:val="24"/>
          <w:szCs w:val="24"/>
          <w:lang w:val="en-US"/>
        </w:rPr>
        <w:t>paste it into EdX.</w:t>
      </w:r>
      <w:r>
        <w:rPr>
          <w:sz w:val="24"/>
          <w:szCs w:val="24"/>
          <w:lang w:val="en-US"/>
        </w:rPr>
        <w:t xml:space="preserve"> </w:t>
      </w:r>
      <w:r w:rsidRPr="00404A07">
        <w:rPr>
          <w:sz w:val="24"/>
          <w:szCs w:val="24"/>
          <w:lang w:val="en-US"/>
        </w:rPr>
        <w:t>And then you're going to submit that.</w:t>
      </w:r>
      <w:r>
        <w:rPr>
          <w:sz w:val="24"/>
          <w:szCs w:val="24"/>
          <w:lang w:val="en-US"/>
        </w:rPr>
        <w:t xml:space="preserve"> </w:t>
      </w:r>
      <w:r w:rsidRPr="00404A07">
        <w:rPr>
          <w:sz w:val="24"/>
          <w:szCs w:val="24"/>
          <w:lang w:val="en-US"/>
        </w:rPr>
        <w:t>And then if you used all the words</w:t>
      </w:r>
      <w:r>
        <w:rPr>
          <w:sz w:val="24"/>
          <w:szCs w:val="24"/>
          <w:lang w:val="en-US"/>
        </w:rPr>
        <w:t xml:space="preserve"> </w:t>
      </w:r>
      <w:r w:rsidRPr="00404A07">
        <w:rPr>
          <w:sz w:val="24"/>
          <w:szCs w:val="24"/>
          <w:lang w:val="en-US"/>
        </w:rPr>
        <w:t>then it will show up green.</w:t>
      </w:r>
      <w:r>
        <w:rPr>
          <w:sz w:val="24"/>
          <w:szCs w:val="24"/>
          <w:lang w:val="en-US"/>
        </w:rPr>
        <w:t xml:space="preserve"> </w:t>
      </w:r>
      <w:r w:rsidRPr="00404A07">
        <w:rPr>
          <w:sz w:val="24"/>
          <w:szCs w:val="24"/>
          <w:lang w:val="en-US"/>
        </w:rPr>
        <w:t>And it shows you used your one of two attempts.</w:t>
      </w:r>
      <w:r>
        <w:rPr>
          <w:sz w:val="24"/>
          <w:szCs w:val="24"/>
          <w:lang w:val="en-US"/>
        </w:rPr>
        <w:t xml:space="preserve"> </w:t>
      </w:r>
      <w:r w:rsidRPr="00404A07">
        <w:rPr>
          <w:sz w:val="24"/>
          <w:szCs w:val="24"/>
          <w:lang w:val="en-US"/>
        </w:rPr>
        <w:t>Otherwise, it will show the one of</w:t>
      </w:r>
      <w:r>
        <w:rPr>
          <w:sz w:val="24"/>
          <w:szCs w:val="24"/>
          <w:lang w:val="en-US"/>
        </w:rPr>
        <w:t xml:space="preserve"> </w:t>
      </w:r>
      <w:r w:rsidRPr="00404A07">
        <w:rPr>
          <w:sz w:val="24"/>
          <w:szCs w:val="24"/>
          <w:lang w:val="en-US"/>
        </w:rPr>
        <w:t>two of attempts and be red.</w:t>
      </w:r>
      <w:r>
        <w:rPr>
          <w:sz w:val="24"/>
          <w:szCs w:val="24"/>
          <w:lang w:val="en-US"/>
        </w:rPr>
        <w:t xml:space="preserve"> </w:t>
      </w:r>
      <w:r w:rsidRPr="00404A07">
        <w:rPr>
          <w:sz w:val="24"/>
          <w:szCs w:val="24"/>
          <w:lang w:val="en-US"/>
        </w:rPr>
        <w:t>And if that is the case,</w:t>
      </w:r>
      <w:r>
        <w:rPr>
          <w:sz w:val="24"/>
          <w:szCs w:val="24"/>
          <w:lang w:val="en-US"/>
        </w:rPr>
        <w:t xml:space="preserve"> </w:t>
      </w:r>
      <w:r w:rsidRPr="00404A07">
        <w:rPr>
          <w:sz w:val="24"/>
          <w:szCs w:val="24"/>
          <w:lang w:val="en-US"/>
        </w:rPr>
        <w:t>you need to look back to make sure that you</w:t>
      </w:r>
      <w:r>
        <w:rPr>
          <w:sz w:val="24"/>
          <w:szCs w:val="24"/>
          <w:lang w:val="en-US"/>
        </w:rPr>
        <w:t xml:space="preserve"> </w:t>
      </w:r>
      <w:r w:rsidRPr="00404A07">
        <w:rPr>
          <w:sz w:val="24"/>
          <w:szCs w:val="24"/>
          <w:lang w:val="en-US"/>
        </w:rPr>
        <w:t>had each of the keywords used,</w:t>
      </w:r>
      <w:r>
        <w:rPr>
          <w:sz w:val="24"/>
          <w:szCs w:val="24"/>
          <w:lang w:val="en-US"/>
        </w:rPr>
        <w:t xml:space="preserve"> </w:t>
      </w:r>
      <w:r w:rsidRPr="00404A07">
        <w:rPr>
          <w:sz w:val="24"/>
          <w:szCs w:val="24"/>
          <w:lang w:val="en-US"/>
        </w:rPr>
        <w:t>and your code needs to be running as well.</w:t>
      </w:r>
      <w:r>
        <w:rPr>
          <w:sz w:val="24"/>
          <w:szCs w:val="24"/>
          <w:lang w:val="en-US"/>
        </w:rPr>
        <w:t xml:space="preserve"> </w:t>
      </w:r>
      <w:r w:rsidRPr="00404A07">
        <w:rPr>
          <w:sz w:val="24"/>
          <w:szCs w:val="24"/>
          <w:lang w:val="en-US"/>
        </w:rPr>
        <w:t>All right, let's code.</w:t>
      </w:r>
      <w:r>
        <w:rPr>
          <w:sz w:val="24"/>
          <w:szCs w:val="24"/>
          <w:lang w:val="en-US"/>
        </w:rPr>
        <w:t xml:space="preserve"> </w:t>
      </w:r>
    </w:p>
    <w:p w14:paraId="6F63F174" w14:textId="6832E1EE" w:rsidR="002A5D2F" w:rsidRDefault="002A5D2F" w:rsidP="00050E84">
      <w:pPr>
        <w:jc w:val="both"/>
        <w:rPr>
          <w:sz w:val="24"/>
          <w:szCs w:val="24"/>
          <w:lang w:val="en-US"/>
        </w:rPr>
      </w:pPr>
    </w:p>
    <w:p w14:paraId="03124BCB" w14:textId="6FF26689" w:rsidR="002A5D2F" w:rsidRDefault="002A5D2F" w:rsidP="00050E84">
      <w:pPr>
        <w:jc w:val="both"/>
        <w:rPr>
          <w:sz w:val="24"/>
          <w:szCs w:val="24"/>
          <w:lang w:val="en-US"/>
        </w:rPr>
      </w:pPr>
    </w:p>
    <w:p w14:paraId="6000BD67" w14:textId="77777777" w:rsidR="002A5D2F" w:rsidRPr="002A5D2F" w:rsidRDefault="002A5D2F" w:rsidP="002A5D2F">
      <w:pPr>
        <w:pStyle w:val="Ttulo1"/>
        <w:shd w:val="clear" w:color="auto" w:fill="FFFFFF"/>
        <w:spacing w:before="0" w:beforeAutospacing="0" w:after="340" w:afterAutospacing="0" w:line="336" w:lineRule="atLeast"/>
        <w:rPr>
          <w:rFonts w:ascii="Helvetica" w:hAnsi="Helvetica" w:cs="Helvetica"/>
          <w:bCs w:val="0"/>
          <w:color w:val="FF0000"/>
          <w:lang w:val="en-US"/>
        </w:rPr>
      </w:pPr>
      <w:r w:rsidRPr="002A5D2F">
        <w:rPr>
          <w:rFonts w:ascii="Helvetica" w:hAnsi="Helvetica" w:cs="Helvetica"/>
          <w:bCs w:val="0"/>
          <w:color w:val="FF0000"/>
          <w:lang w:val="en-US"/>
        </w:rPr>
        <w:t>Module 1 Required Coding Activity</w:t>
      </w:r>
    </w:p>
    <w:p w14:paraId="176F13C1" w14:textId="77777777" w:rsidR="002A5D2F" w:rsidRPr="002A5D2F" w:rsidRDefault="002A5D2F" w:rsidP="002A5D2F">
      <w:pPr>
        <w:pStyle w:val="NormalWeb"/>
        <w:shd w:val="clear" w:color="auto" w:fill="FFFFFF"/>
        <w:spacing w:before="0" w:beforeAutospacing="0" w:after="340" w:afterAutospacing="0"/>
        <w:rPr>
          <w:rFonts w:ascii="Helvetica" w:hAnsi="Helvetica" w:cs="Helvetica"/>
          <w:color w:val="313131"/>
          <w:sz w:val="27"/>
          <w:szCs w:val="27"/>
          <w:lang w:val="en-US"/>
        </w:rPr>
      </w:pPr>
      <w:r w:rsidRPr="002A5D2F">
        <w:rPr>
          <w:rFonts w:ascii="Helvetica" w:hAnsi="Helvetica" w:cs="Helvetica"/>
          <w:color w:val="313131"/>
          <w:sz w:val="27"/>
          <w:szCs w:val="27"/>
          <w:lang w:val="en-US"/>
        </w:rPr>
        <w:t>Introduction to Python (Unit 2) Fundamentals</w:t>
      </w:r>
    </w:p>
    <w:p w14:paraId="1B5585D8" w14:textId="77777777" w:rsidR="002A5D2F" w:rsidRPr="002A5D2F" w:rsidRDefault="002A5D2F" w:rsidP="002A5D2F">
      <w:pPr>
        <w:pStyle w:val="NormalWeb"/>
        <w:shd w:val="clear" w:color="auto" w:fill="FFFFFF"/>
        <w:spacing w:before="300" w:beforeAutospacing="0" w:after="340" w:afterAutospacing="0"/>
        <w:rPr>
          <w:rFonts w:ascii="Helvetica" w:hAnsi="Helvetica" w:cs="Helvetica"/>
          <w:color w:val="313131"/>
          <w:sz w:val="27"/>
          <w:szCs w:val="27"/>
          <w:lang w:val="en-US"/>
        </w:rPr>
      </w:pPr>
      <w:r w:rsidRPr="002A5D2F">
        <w:rPr>
          <w:rStyle w:val="Textoennegrita"/>
          <w:rFonts w:ascii="Helvetica" w:hAnsi="Helvetica" w:cs="Helvetica"/>
          <w:color w:val="313131"/>
          <w:sz w:val="27"/>
          <w:szCs w:val="27"/>
          <w:lang w:val="en-US"/>
        </w:rPr>
        <w:t xml:space="preserve">This Activity is intended to be completed in the </w:t>
      </w:r>
      <w:proofErr w:type="spellStart"/>
      <w:r w:rsidRPr="002A5D2F">
        <w:rPr>
          <w:rStyle w:val="Textoennegrita"/>
          <w:rFonts w:ascii="Helvetica" w:hAnsi="Helvetica" w:cs="Helvetica"/>
          <w:color w:val="313131"/>
          <w:sz w:val="27"/>
          <w:szCs w:val="27"/>
          <w:lang w:val="en-US"/>
        </w:rPr>
        <w:t>jupyter</w:t>
      </w:r>
      <w:proofErr w:type="spellEnd"/>
      <w:r w:rsidRPr="002A5D2F">
        <w:rPr>
          <w:rStyle w:val="Textoennegrita"/>
          <w:rFonts w:ascii="Helvetica" w:hAnsi="Helvetica" w:cs="Helvetica"/>
          <w:color w:val="313131"/>
          <w:sz w:val="27"/>
          <w:szCs w:val="27"/>
          <w:lang w:val="en-US"/>
        </w:rPr>
        <w:t xml:space="preserve"> notebook, Required_Code_MOD1_IntroPy.ipynb, and then pasted into the assessment page that follows.</w:t>
      </w:r>
    </w:p>
    <w:p w14:paraId="3AFC61D2" w14:textId="77777777" w:rsidR="002A5D2F" w:rsidRPr="002A5D2F" w:rsidRDefault="002A5D2F" w:rsidP="002A5D2F">
      <w:pPr>
        <w:pStyle w:val="NormalWeb"/>
        <w:shd w:val="clear" w:color="auto" w:fill="FFFFFF"/>
        <w:spacing w:before="300" w:beforeAutospacing="0" w:after="340" w:afterAutospacing="0"/>
        <w:rPr>
          <w:rFonts w:ascii="Helvetica" w:hAnsi="Helvetica" w:cs="Helvetica"/>
          <w:color w:val="313131"/>
          <w:sz w:val="27"/>
          <w:szCs w:val="27"/>
          <w:lang w:val="en-US"/>
        </w:rPr>
      </w:pPr>
      <w:r w:rsidRPr="002A5D2F">
        <w:rPr>
          <w:rFonts w:ascii="Helvetica" w:hAnsi="Helvetica" w:cs="Helvetica"/>
          <w:color w:val="313131"/>
          <w:sz w:val="27"/>
          <w:szCs w:val="27"/>
          <w:lang w:val="en-US"/>
        </w:rPr>
        <w:t>The link to the .</w:t>
      </w:r>
      <w:proofErr w:type="spellStart"/>
      <w:r w:rsidRPr="002A5D2F">
        <w:rPr>
          <w:rFonts w:ascii="Helvetica" w:hAnsi="Helvetica" w:cs="Helvetica"/>
          <w:color w:val="313131"/>
          <w:sz w:val="27"/>
          <w:szCs w:val="27"/>
          <w:lang w:val="en-US"/>
        </w:rPr>
        <w:t>ipynb</w:t>
      </w:r>
      <w:proofErr w:type="spellEnd"/>
      <w:r w:rsidRPr="002A5D2F">
        <w:rPr>
          <w:rFonts w:ascii="Helvetica" w:hAnsi="Helvetica" w:cs="Helvetica"/>
          <w:color w:val="313131"/>
          <w:sz w:val="27"/>
          <w:szCs w:val="27"/>
          <w:lang w:val="en-US"/>
        </w:rPr>
        <w:t xml:space="preserve"> </w:t>
      </w:r>
      <w:proofErr w:type="spellStart"/>
      <w:r w:rsidRPr="002A5D2F">
        <w:rPr>
          <w:rFonts w:ascii="Helvetica" w:hAnsi="Helvetica" w:cs="Helvetica"/>
          <w:color w:val="313131"/>
          <w:sz w:val="27"/>
          <w:szCs w:val="27"/>
          <w:lang w:val="en-US"/>
        </w:rPr>
        <w:t>Jupyter</w:t>
      </w:r>
      <w:proofErr w:type="spellEnd"/>
      <w:r w:rsidRPr="002A5D2F">
        <w:rPr>
          <w:rFonts w:ascii="Helvetica" w:hAnsi="Helvetica" w:cs="Helvetica"/>
          <w:color w:val="313131"/>
          <w:sz w:val="27"/>
          <w:szCs w:val="27"/>
          <w:lang w:val="en-US"/>
        </w:rPr>
        <w:t xml:space="preserve"> Notebook files are in the last lesson of section 0 of module 1</w:t>
      </w:r>
    </w:p>
    <w:p w14:paraId="7F419186" w14:textId="77777777" w:rsidR="002A5D2F" w:rsidRPr="002A5D2F" w:rsidRDefault="002A5D2F" w:rsidP="002A5D2F">
      <w:pPr>
        <w:pStyle w:val="NormalWeb"/>
        <w:shd w:val="clear" w:color="auto" w:fill="FFFFFF"/>
        <w:spacing w:before="300" w:beforeAutospacing="0" w:after="340" w:afterAutospacing="0"/>
        <w:rPr>
          <w:rFonts w:ascii="Helvetica" w:hAnsi="Helvetica" w:cs="Helvetica"/>
          <w:color w:val="313131"/>
          <w:sz w:val="27"/>
          <w:szCs w:val="27"/>
          <w:lang w:val="en-US"/>
        </w:rPr>
      </w:pPr>
      <w:r w:rsidRPr="002A5D2F">
        <w:rPr>
          <w:rFonts w:ascii="Helvetica" w:hAnsi="Helvetica" w:cs="Helvetica"/>
          <w:color w:val="313131"/>
          <w:sz w:val="27"/>
          <w:szCs w:val="27"/>
          <w:lang w:val="en-US"/>
        </w:rPr>
        <w:t>This is an activity from the Jupyter Notebook </w:t>
      </w:r>
      <w:r w:rsidRPr="002A5D2F">
        <w:rPr>
          <w:rStyle w:val="CdigoHTML"/>
          <w:b/>
          <w:bCs/>
          <w:color w:val="313131"/>
          <w:sz w:val="27"/>
          <w:szCs w:val="27"/>
          <w:lang w:val="en-US"/>
        </w:rPr>
        <w:t>Practice_MOD01_IntroPy.ipynb</w:t>
      </w:r>
      <w:r w:rsidRPr="002A5D2F">
        <w:rPr>
          <w:rFonts w:ascii="Helvetica" w:hAnsi="Helvetica" w:cs="Helvetica"/>
          <w:color w:val="313131"/>
          <w:sz w:val="27"/>
          <w:szCs w:val="27"/>
          <w:lang w:val="en-US"/>
        </w:rPr>
        <w:t> which you may have already completed.</w:t>
      </w:r>
    </w:p>
    <w:tbl>
      <w:tblPr>
        <w:tblW w:w="16183" w:type="dxa"/>
        <w:shd w:val="clear" w:color="auto" w:fill="FFFFFF"/>
        <w:tblCellMar>
          <w:top w:w="15" w:type="dxa"/>
          <w:left w:w="15" w:type="dxa"/>
          <w:bottom w:w="15" w:type="dxa"/>
          <w:right w:w="15" w:type="dxa"/>
        </w:tblCellMar>
        <w:tblLook w:val="04A0" w:firstRow="1" w:lastRow="0" w:firstColumn="1" w:lastColumn="0" w:noHBand="0" w:noVBand="1"/>
      </w:tblPr>
      <w:tblGrid>
        <w:gridCol w:w="16183"/>
      </w:tblGrid>
      <w:tr w:rsidR="002A5D2F" w14:paraId="5E65876F" w14:textId="77777777" w:rsidTr="002A5D2F">
        <w:trPr>
          <w:tblHeader/>
        </w:trPr>
        <w:tc>
          <w:tcPr>
            <w:tcW w:w="0" w:type="auto"/>
            <w:tcBorders>
              <w:top w:val="single" w:sz="6" w:space="0" w:color="C8C8C8"/>
              <w:left w:val="single" w:sz="6" w:space="0" w:color="C8C8C8"/>
              <w:bottom w:val="single" w:sz="6" w:space="0" w:color="C8C8C8"/>
              <w:right w:val="single" w:sz="6" w:space="0" w:color="C8C8C8"/>
            </w:tcBorders>
            <w:shd w:val="clear" w:color="auto" w:fill="EEEEEE"/>
            <w:tcMar>
              <w:top w:w="150" w:type="dxa"/>
              <w:left w:w="150" w:type="dxa"/>
              <w:bottom w:w="150" w:type="dxa"/>
              <w:right w:w="150" w:type="dxa"/>
            </w:tcMar>
            <w:vAlign w:val="center"/>
            <w:hideMark/>
          </w:tcPr>
          <w:p w14:paraId="1178B286" w14:textId="77777777" w:rsidR="002A5D2F" w:rsidRDefault="002A5D2F">
            <w:pPr>
              <w:spacing w:before="300" w:after="300" w:line="336" w:lineRule="atLeast"/>
              <w:rPr>
                <w:rFonts w:ascii="Helvetica" w:hAnsi="Helvetica" w:cs="Helvetica"/>
                <w:b/>
                <w:bCs/>
                <w:color w:val="222222"/>
                <w:sz w:val="21"/>
                <w:szCs w:val="21"/>
              </w:rPr>
            </w:pPr>
            <w:proofErr w:type="spellStart"/>
            <w:r>
              <w:rPr>
                <w:rFonts w:ascii="Helvetica" w:hAnsi="Helvetica" w:cs="Helvetica"/>
                <w:b/>
                <w:bCs/>
                <w:color w:val="222222"/>
                <w:sz w:val="21"/>
                <w:szCs w:val="21"/>
              </w:rPr>
              <w:t>Important</w:t>
            </w:r>
            <w:proofErr w:type="spellEnd"/>
            <w:r>
              <w:rPr>
                <w:rFonts w:ascii="Helvetica" w:hAnsi="Helvetica" w:cs="Helvetica"/>
                <w:b/>
                <w:bCs/>
                <w:color w:val="222222"/>
                <w:sz w:val="21"/>
                <w:szCs w:val="21"/>
              </w:rPr>
              <w:t xml:space="preserve"> </w:t>
            </w:r>
            <w:proofErr w:type="spellStart"/>
            <w:r>
              <w:rPr>
                <w:rFonts w:ascii="Helvetica" w:hAnsi="Helvetica" w:cs="Helvetica"/>
                <w:b/>
                <w:bCs/>
                <w:color w:val="222222"/>
                <w:sz w:val="21"/>
                <w:szCs w:val="21"/>
              </w:rPr>
              <w:t>Assignment</w:t>
            </w:r>
            <w:proofErr w:type="spellEnd"/>
            <w:r>
              <w:rPr>
                <w:rFonts w:ascii="Helvetica" w:hAnsi="Helvetica" w:cs="Helvetica"/>
                <w:b/>
                <w:bCs/>
                <w:color w:val="222222"/>
                <w:sz w:val="21"/>
                <w:szCs w:val="21"/>
              </w:rPr>
              <w:t xml:space="preserve"> </w:t>
            </w:r>
            <w:proofErr w:type="spellStart"/>
            <w:r>
              <w:rPr>
                <w:rFonts w:ascii="Helvetica" w:hAnsi="Helvetica" w:cs="Helvetica"/>
                <w:b/>
                <w:bCs/>
                <w:color w:val="222222"/>
                <w:sz w:val="21"/>
                <w:szCs w:val="21"/>
              </w:rPr>
              <w:t>Requirements</w:t>
            </w:r>
            <w:proofErr w:type="spellEnd"/>
          </w:p>
        </w:tc>
      </w:tr>
      <w:tr w:rsidR="002A5D2F" w:rsidRPr="00C424D7" w14:paraId="22B82F3B" w14:textId="77777777" w:rsidTr="002A5D2F">
        <w:tc>
          <w:tcPr>
            <w:tcW w:w="0" w:type="auto"/>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14:paraId="78099579" w14:textId="77777777" w:rsidR="002A5D2F" w:rsidRPr="002A5D2F" w:rsidRDefault="002A5D2F">
            <w:pPr>
              <w:spacing w:before="300" w:after="300" w:line="336" w:lineRule="atLeast"/>
              <w:rPr>
                <w:rFonts w:ascii="Helvetica" w:hAnsi="Helvetica" w:cs="Helvetica"/>
                <w:color w:val="222222"/>
                <w:sz w:val="21"/>
                <w:szCs w:val="21"/>
                <w:lang w:val="en-US"/>
              </w:rPr>
            </w:pPr>
            <w:r w:rsidRPr="002A5D2F">
              <w:rPr>
                <w:rStyle w:val="Textoennegrita"/>
                <w:rFonts w:ascii="Helvetica" w:hAnsi="Helvetica" w:cs="Helvetica"/>
                <w:color w:val="222222"/>
                <w:sz w:val="21"/>
                <w:szCs w:val="21"/>
                <w:lang w:val="en-US"/>
              </w:rPr>
              <w:t>NOTE:</w:t>
            </w:r>
            <w:r w:rsidRPr="002A5D2F">
              <w:rPr>
                <w:rFonts w:ascii="Helvetica" w:hAnsi="Helvetica" w:cs="Helvetica"/>
                <w:color w:val="222222"/>
                <w:sz w:val="21"/>
                <w:szCs w:val="21"/>
                <w:lang w:val="en-US"/>
              </w:rPr>
              <w:t> This program </w:t>
            </w:r>
            <w:r w:rsidRPr="002A5D2F">
              <w:rPr>
                <w:rStyle w:val="Textoennegrita"/>
                <w:rFonts w:ascii="Helvetica" w:hAnsi="Helvetica" w:cs="Helvetica"/>
                <w:color w:val="222222"/>
                <w:sz w:val="21"/>
                <w:szCs w:val="21"/>
                <w:lang w:val="en-US"/>
              </w:rPr>
              <w:t>requires</w:t>
            </w:r>
            <w:r w:rsidRPr="002A5D2F">
              <w:rPr>
                <w:rFonts w:ascii="Helvetica" w:hAnsi="Helvetica" w:cs="Helvetica"/>
                <w:color w:val="222222"/>
                <w:sz w:val="21"/>
                <w:szCs w:val="21"/>
                <w:lang w:val="en-US"/>
              </w:rPr>
              <w:t> </w:t>
            </w:r>
            <w:r w:rsidRPr="002A5D2F">
              <w:rPr>
                <w:rStyle w:val="CdigoHTML"/>
                <w:rFonts w:eastAsiaTheme="minorHAnsi"/>
                <w:b/>
                <w:bCs/>
                <w:color w:val="313131"/>
                <w:sz w:val="21"/>
                <w:szCs w:val="21"/>
                <w:lang w:val="en-US"/>
              </w:rPr>
              <w:t>print</w:t>
            </w:r>
            <w:r w:rsidRPr="002A5D2F">
              <w:rPr>
                <w:rFonts w:ascii="Helvetica" w:hAnsi="Helvetica" w:cs="Helvetica"/>
                <w:color w:val="222222"/>
                <w:sz w:val="21"/>
                <w:szCs w:val="21"/>
                <w:lang w:val="en-US"/>
              </w:rPr>
              <w:t> output and using code syntax used in module 1 such as keywords </w:t>
            </w:r>
            <w:r w:rsidRPr="002A5D2F">
              <w:rPr>
                <w:rStyle w:val="CdigoHTML"/>
                <w:rFonts w:eastAsiaTheme="minorHAnsi"/>
                <w:b/>
                <w:bCs/>
                <w:color w:val="313131"/>
                <w:sz w:val="21"/>
                <w:szCs w:val="21"/>
                <w:lang w:val="en-US"/>
              </w:rPr>
              <w:t>for</w:t>
            </w:r>
            <w:r w:rsidRPr="002A5D2F">
              <w:rPr>
                <w:rFonts w:ascii="Helvetica" w:hAnsi="Helvetica" w:cs="Helvetica"/>
                <w:color w:val="222222"/>
                <w:sz w:val="21"/>
                <w:szCs w:val="21"/>
                <w:lang w:val="en-US"/>
              </w:rPr>
              <w:t>/</w:t>
            </w:r>
            <w:r w:rsidRPr="002A5D2F">
              <w:rPr>
                <w:rStyle w:val="CdigoHTML"/>
                <w:rFonts w:eastAsiaTheme="minorHAnsi"/>
                <w:b/>
                <w:bCs/>
                <w:color w:val="313131"/>
                <w:sz w:val="21"/>
                <w:szCs w:val="21"/>
                <w:lang w:val="en-US"/>
              </w:rPr>
              <w:t>in</w:t>
            </w:r>
            <w:r w:rsidRPr="002A5D2F">
              <w:rPr>
                <w:rFonts w:ascii="Helvetica" w:hAnsi="Helvetica" w:cs="Helvetica"/>
                <w:color w:val="222222"/>
                <w:sz w:val="21"/>
                <w:szCs w:val="21"/>
                <w:lang w:val="en-US"/>
              </w:rPr>
              <w:t> (iteration), </w:t>
            </w:r>
            <w:r w:rsidRPr="002A5D2F">
              <w:rPr>
                <w:rStyle w:val="CdigoHTML"/>
                <w:rFonts w:eastAsiaTheme="minorHAnsi"/>
                <w:b/>
                <w:bCs/>
                <w:color w:val="313131"/>
                <w:sz w:val="21"/>
                <w:szCs w:val="21"/>
                <w:lang w:val="en-US"/>
              </w:rPr>
              <w:t>input</w:t>
            </w:r>
            <w:r w:rsidRPr="002A5D2F">
              <w:rPr>
                <w:rFonts w:ascii="Helvetica" w:hAnsi="Helvetica" w:cs="Helvetica"/>
                <w:color w:val="222222"/>
                <w:sz w:val="21"/>
                <w:szCs w:val="21"/>
                <w:lang w:val="en-US"/>
              </w:rPr>
              <w:t>, </w:t>
            </w:r>
            <w:r w:rsidRPr="002A5D2F">
              <w:rPr>
                <w:rStyle w:val="CdigoHTML"/>
                <w:rFonts w:eastAsiaTheme="minorHAnsi"/>
                <w:b/>
                <w:bCs/>
                <w:color w:val="313131"/>
                <w:sz w:val="21"/>
                <w:szCs w:val="21"/>
                <w:lang w:val="en-US"/>
              </w:rPr>
              <w:t>if</w:t>
            </w:r>
            <w:r w:rsidRPr="002A5D2F">
              <w:rPr>
                <w:rFonts w:ascii="Helvetica" w:hAnsi="Helvetica" w:cs="Helvetica"/>
                <w:color w:val="222222"/>
                <w:sz w:val="21"/>
                <w:szCs w:val="21"/>
                <w:lang w:val="en-US"/>
              </w:rPr>
              <w:t>, </w:t>
            </w:r>
            <w:r w:rsidRPr="002A5D2F">
              <w:rPr>
                <w:rStyle w:val="CdigoHTML"/>
                <w:rFonts w:eastAsiaTheme="minorHAnsi"/>
                <w:b/>
                <w:bCs/>
                <w:color w:val="313131"/>
                <w:sz w:val="21"/>
                <w:szCs w:val="21"/>
                <w:lang w:val="en-US"/>
              </w:rPr>
              <w:t>else</w:t>
            </w:r>
            <w:r w:rsidRPr="002A5D2F">
              <w:rPr>
                <w:rFonts w:ascii="Helvetica" w:hAnsi="Helvetica" w:cs="Helvetica"/>
                <w:color w:val="222222"/>
                <w:sz w:val="21"/>
                <w:szCs w:val="21"/>
                <w:lang w:val="en-US"/>
              </w:rPr>
              <w:t>, </w:t>
            </w:r>
            <w:r w:rsidRPr="002A5D2F">
              <w:rPr>
                <w:rStyle w:val="CdigoHTML"/>
                <w:rFonts w:eastAsiaTheme="minorHAnsi"/>
                <w:b/>
                <w:bCs/>
                <w:color w:val="313131"/>
                <w:sz w:val="21"/>
                <w:szCs w:val="21"/>
                <w:lang w:val="en-US"/>
              </w:rPr>
              <w:t>.isalpha()</w:t>
            </w:r>
            <w:r w:rsidRPr="002A5D2F">
              <w:rPr>
                <w:rFonts w:ascii="Helvetica" w:hAnsi="Helvetica" w:cs="Helvetica"/>
                <w:color w:val="222222"/>
                <w:sz w:val="21"/>
                <w:szCs w:val="21"/>
                <w:lang w:val="en-US"/>
              </w:rPr>
              <w:t> method, </w:t>
            </w:r>
            <w:r w:rsidRPr="002A5D2F">
              <w:rPr>
                <w:rStyle w:val="CdigoHTML"/>
                <w:rFonts w:eastAsiaTheme="minorHAnsi"/>
                <w:b/>
                <w:bCs/>
                <w:color w:val="313131"/>
                <w:sz w:val="21"/>
                <w:szCs w:val="21"/>
                <w:lang w:val="en-US"/>
              </w:rPr>
              <w:t>.lower()</w:t>
            </w:r>
            <w:r w:rsidRPr="002A5D2F">
              <w:rPr>
                <w:rFonts w:ascii="Helvetica" w:hAnsi="Helvetica" w:cs="Helvetica"/>
                <w:color w:val="222222"/>
                <w:sz w:val="21"/>
                <w:szCs w:val="21"/>
                <w:lang w:val="en-US"/>
              </w:rPr>
              <w:t> or </w:t>
            </w:r>
            <w:r w:rsidRPr="002A5D2F">
              <w:rPr>
                <w:rStyle w:val="CdigoHTML"/>
                <w:rFonts w:eastAsiaTheme="minorHAnsi"/>
                <w:b/>
                <w:bCs/>
                <w:color w:val="313131"/>
                <w:sz w:val="21"/>
                <w:szCs w:val="21"/>
                <w:lang w:val="en-US"/>
              </w:rPr>
              <w:t>.upper()</w:t>
            </w:r>
            <w:r w:rsidRPr="002A5D2F">
              <w:rPr>
                <w:rFonts w:ascii="Helvetica" w:hAnsi="Helvetica" w:cs="Helvetica"/>
                <w:color w:val="222222"/>
                <w:sz w:val="21"/>
                <w:szCs w:val="21"/>
                <w:lang w:val="en-US"/>
              </w:rPr>
              <w:t> method</w:t>
            </w:r>
          </w:p>
        </w:tc>
      </w:tr>
    </w:tbl>
    <w:p w14:paraId="0EF8B00C" w14:textId="77777777" w:rsidR="002A5D2F" w:rsidRPr="002A5D2F" w:rsidRDefault="002A5D2F" w:rsidP="002A5D2F">
      <w:pPr>
        <w:pStyle w:val="Ttulo2"/>
        <w:shd w:val="clear" w:color="auto" w:fill="FFFFFF"/>
        <w:spacing w:before="0" w:beforeAutospacing="0" w:after="225" w:afterAutospacing="0" w:line="288" w:lineRule="atLeast"/>
        <w:rPr>
          <w:rFonts w:ascii="Helvetica" w:hAnsi="Helvetica" w:cs="Helvetica"/>
          <w:b w:val="0"/>
          <w:bCs w:val="0"/>
          <w:color w:val="646464"/>
          <w:spacing w:val="15"/>
          <w:sz w:val="29"/>
          <w:szCs w:val="29"/>
          <w:lang w:val="en-US"/>
        </w:rPr>
      </w:pPr>
      <w:r w:rsidRPr="002A5D2F">
        <w:rPr>
          <w:rFonts w:ascii="Helvetica" w:hAnsi="Helvetica" w:cs="Helvetica"/>
          <w:b w:val="0"/>
          <w:bCs w:val="0"/>
          <w:color w:val="646464"/>
          <w:spacing w:val="15"/>
          <w:sz w:val="29"/>
          <w:szCs w:val="29"/>
          <w:lang w:val="en-US"/>
        </w:rPr>
        <w:t>Program: Words after "G"/"g"</w:t>
      </w:r>
    </w:p>
    <w:p w14:paraId="75866604" w14:textId="77777777" w:rsidR="002A5D2F" w:rsidRPr="002A5D2F" w:rsidRDefault="002A5D2F" w:rsidP="002A5D2F">
      <w:pPr>
        <w:pStyle w:val="NormalWeb"/>
        <w:shd w:val="clear" w:color="auto" w:fill="FFFFFF"/>
        <w:spacing w:before="0" w:beforeAutospacing="0" w:after="340" w:afterAutospacing="0"/>
        <w:rPr>
          <w:rFonts w:ascii="Helvetica" w:hAnsi="Helvetica" w:cs="Helvetica"/>
          <w:color w:val="313131"/>
          <w:sz w:val="27"/>
          <w:szCs w:val="27"/>
          <w:lang w:val="en-US"/>
        </w:rPr>
      </w:pPr>
      <w:r w:rsidRPr="002A5D2F">
        <w:rPr>
          <w:rFonts w:ascii="Helvetica" w:hAnsi="Helvetica" w:cs="Helvetica"/>
          <w:color w:val="313131"/>
          <w:sz w:val="27"/>
          <w:szCs w:val="27"/>
          <w:lang w:val="en-US"/>
        </w:rPr>
        <w:t>Create a program inputs a phrase (like a famous quotation) and prints all of the words that start with h-z</w:t>
      </w:r>
    </w:p>
    <w:p w14:paraId="4004A75B" w14:textId="77777777" w:rsidR="002A5D2F" w:rsidRPr="002A5D2F" w:rsidRDefault="002A5D2F" w:rsidP="002A5D2F">
      <w:pPr>
        <w:pStyle w:val="NormalWeb"/>
        <w:shd w:val="clear" w:color="auto" w:fill="FFFFFF"/>
        <w:spacing w:before="300" w:beforeAutospacing="0" w:after="340" w:afterAutospacing="0"/>
        <w:rPr>
          <w:rFonts w:ascii="Helvetica" w:hAnsi="Helvetica" w:cs="Helvetica"/>
          <w:color w:val="313131"/>
          <w:sz w:val="27"/>
          <w:szCs w:val="27"/>
          <w:lang w:val="en-US"/>
        </w:rPr>
      </w:pPr>
      <w:r w:rsidRPr="002A5D2F">
        <w:rPr>
          <w:rFonts w:ascii="Helvetica" w:hAnsi="Helvetica" w:cs="Helvetica"/>
          <w:color w:val="313131"/>
          <w:sz w:val="27"/>
          <w:szCs w:val="27"/>
          <w:lang w:val="en-US"/>
        </w:rPr>
        <w:t>Sample input:</w:t>
      </w:r>
      <w:r w:rsidRPr="002A5D2F">
        <w:rPr>
          <w:rFonts w:ascii="Helvetica" w:hAnsi="Helvetica" w:cs="Helvetica"/>
          <w:color w:val="313131"/>
          <w:sz w:val="27"/>
          <w:szCs w:val="27"/>
          <w:lang w:val="en-US"/>
        </w:rPr>
        <w:br/>
      </w:r>
      <w:r w:rsidRPr="002A5D2F">
        <w:rPr>
          <w:rStyle w:val="CdigoHTML"/>
          <w:color w:val="313131"/>
          <w:sz w:val="27"/>
          <w:szCs w:val="27"/>
          <w:lang w:val="en-US"/>
        </w:rPr>
        <w:t>enter a 1 sentence quote, non-alpha separate words:</w:t>
      </w:r>
      <w:r w:rsidRPr="002A5D2F">
        <w:rPr>
          <w:rFonts w:ascii="Helvetica" w:hAnsi="Helvetica" w:cs="Helvetica"/>
          <w:color w:val="313131"/>
          <w:sz w:val="27"/>
          <w:szCs w:val="27"/>
          <w:lang w:val="en-US"/>
        </w:rPr>
        <w:t> </w:t>
      </w:r>
      <w:r w:rsidRPr="002A5D2F">
        <w:rPr>
          <w:rStyle w:val="CdigoHTML"/>
          <w:b/>
          <w:bCs/>
          <w:color w:val="313131"/>
          <w:sz w:val="27"/>
          <w:szCs w:val="27"/>
          <w:lang w:val="en-US"/>
        </w:rPr>
        <w:t>Wheresoever you go, go with all your heart</w:t>
      </w:r>
    </w:p>
    <w:p w14:paraId="0D952A4C" w14:textId="77777777" w:rsidR="002A5D2F" w:rsidRPr="002A5D2F" w:rsidRDefault="002A5D2F" w:rsidP="002A5D2F">
      <w:pPr>
        <w:pStyle w:val="NormalWeb"/>
        <w:shd w:val="clear" w:color="auto" w:fill="FFFFFF"/>
        <w:spacing w:before="300" w:beforeAutospacing="0" w:after="340" w:afterAutospacing="0"/>
        <w:rPr>
          <w:rFonts w:ascii="Helvetica" w:hAnsi="Helvetica" w:cs="Helvetica"/>
          <w:color w:val="313131"/>
          <w:sz w:val="27"/>
          <w:szCs w:val="27"/>
          <w:lang w:val="en-US"/>
        </w:rPr>
      </w:pPr>
      <w:r w:rsidRPr="002A5D2F">
        <w:rPr>
          <w:rFonts w:ascii="Helvetica" w:hAnsi="Helvetica" w:cs="Helvetica"/>
          <w:color w:val="313131"/>
          <w:sz w:val="27"/>
          <w:szCs w:val="27"/>
          <w:lang w:val="en-US"/>
        </w:rPr>
        <w:t>Sample output:</w:t>
      </w:r>
    </w:p>
    <w:p w14:paraId="2E847017" w14:textId="77777777" w:rsidR="002A5D2F" w:rsidRPr="002A5D2F" w:rsidRDefault="002A5D2F" w:rsidP="002A5D2F">
      <w:pPr>
        <w:pStyle w:val="HTMLconformatoprevio"/>
        <w:shd w:val="clear" w:color="auto" w:fill="FFFFFF"/>
        <w:spacing w:before="240" w:after="240" w:line="336" w:lineRule="atLeast"/>
        <w:rPr>
          <w:rStyle w:val="CdigoHTML"/>
          <w:color w:val="313131"/>
          <w:sz w:val="27"/>
          <w:szCs w:val="27"/>
          <w:lang w:val="en-US"/>
        </w:rPr>
      </w:pPr>
      <w:r w:rsidRPr="002A5D2F">
        <w:rPr>
          <w:rStyle w:val="CdigoHTML"/>
          <w:color w:val="313131"/>
          <w:sz w:val="27"/>
          <w:szCs w:val="27"/>
          <w:lang w:val="en-US"/>
        </w:rPr>
        <w:t>WHERESOEVER</w:t>
      </w:r>
    </w:p>
    <w:p w14:paraId="29CCEAF6" w14:textId="77777777" w:rsidR="002A5D2F" w:rsidRPr="002A5D2F" w:rsidRDefault="002A5D2F" w:rsidP="002A5D2F">
      <w:pPr>
        <w:pStyle w:val="HTMLconformatoprevio"/>
        <w:shd w:val="clear" w:color="auto" w:fill="FFFFFF"/>
        <w:spacing w:before="240" w:after="240" w:line="336" w:lineRule="atLeast"/>
        <w:rPr>
          <w:rStyle w:val="CdigoHTML"/>
          <w:color w:val="313131"/>
          <w:sz w:val="27"/>
          <w:szCs w:val="27"/>
          <w:lang w:val="en-US"/>
        </w:rPr>
      </w:pPr>
      <w:r w:rsidRPr="002A5D2F">
        <w:rPr>
          <w:rStyle w:val="CdigoHTML"/>
          <w:color w:val="313131"/>
          <w:sz w:val="27"/>
          <w:szCs w:val="27"/>
          <w:lang w:val="en-US"/>
        </w:rPr>
        <w:t>YOU</w:t>
      </w:r>
    </w:p>
    <w:p w14:paraId="355EB995" w14:textId="77777777" w:rsidR="002A5D2F" w:rsidRPr="002A5D2F" w:rsidRDefault="002A5D2F" w:rsidP="002A5D2F">
      <w:pPr>
        <w:pStyle w:val="HTMLconformatoprevio"/>
        <w:shd w:val="clear" w:color="auto" w:fill="FFFFFF"/>
        <w:spacing w:before="240" w:after="240" w:line="336" w:lineRule="atLeast"/>
        <w:rPr>
          <w:rStyle w:val="CdigoHTML"/>
          <w:color w:val="313131"/>
          <w:sz w:val="27"/>
          <w:szCs w:val="27"/>
          <w:lang w:val="en-US"/>
        </w:rPr>
      </w:pPr>
      <w:r w:rsidRPr="002A5D2F">
        <w:rPr>
          <w:rStyle w:val="CdigoHTML"/>
          <w:color w:val="313131"/>
          <w:sz w:val="27"/>
          <w:szCs w:val="27"/>
          <w:lang w:val="en-US"/>
        </w:rPr>
        <w:t>WITH</w:t>
      </w:r>
    </w:p>
    <w:p w14:paraId="0E025748" w14:textId="77777777" w:rsidR="002A5D2F" w:rsidRPr="002A5D2F" w:rsidRDefault="002A5D2F" w:rsidP="002A5D2F">
      <w:pPr>
        <w:pStyle w:val="HTMLconformatoprevio"/>
        <w:shd w:val="clear" w:color="auto" w:fill="FFFFFF"/>
        <w:spacing w:before="240" w:after="240" w:line="336" w:lineRule="atLeast"/>
        <w:rPr>
          <w:rStyle w:val="CdigoHTML"/>
          <w:color w:val="313131"/>
          <w:sz w:val="27"/>
          <w:szCs w:val="27"/>
          <w:lang w:val="en-US"/>
        </w:rPr>
      </w:pPr>
      <w:r w:rsidRPr="002A5D2F">
        <w:rPr>
          <w:rStyle w:val="CdigoHTML"/>
          <w:color w:val="313131"/>
          <w:sz w:val="27"/>
          <w:szCs w:val="27"/>
          <w:lang w:val="en-US"/>
        </w:rPr>
        <w:t>YOUR</w:t>
      </w:r>
    </w:p>
    <w:p w14:paraId="0ADB29F2" w14:textId="77777777" w:rsidR="002A5D2F" w:rsidRDefault="002A5D2F" w:rsidP="002A5D2F">
      <w:pPr>
        <w:pStyle w:val="HTMLconformatoprevio"/>
        <w:shd w:val="clear" w:color="auto" w:fill="FFFFFF"/>
        <w:spacing w:before="240" w:after="240" w:line="336" w:lineRule="atLeast"/>
        <w:rPr>
          <w:rStyle w:val="CdigoHTML"/>
          <w:color w:val="313131"/>
          <w:sz w:val="27"/>
          <w:szCs w:val="27"/>
        </w:rPr>
      </w:pPr>
      <w:r>
        <w:rPr>
          <w:rStyle w:val="CdigoHTML"/>
          <w:color w:val="313131"/>
          <w:sz w:val="27"/>
          <w:szCs w:val="27"/>
        </w:rPr>
        <w:lastRenderedPageBreak/>
        <w:t>HEART</w:t>
      </w:r>
    </w:p>
    <w:p w14:paraId="14E4D2A7" w14:textId="7EFCC7F4" w:rsidR="002A5D2F" w:rsidRDefault="002A5D2F" w:rsidP="002A5D2F">
      <w:pPr>
        <w:pStyle w:val="NormalWeb"/>
        <w:shd w:val="clear" w:color="auto" w:fill="FFFFFF"/>
        <w:spacing w:before="0" w:beforeAutospacing="0" w:after="340" w:afterAutospacing="0"/>
        <w:rPr>
          <w:rFonts w:ascii="Helvetica" w:hAnsi="Helvetica" w:cs="Helvetica"/>
          <w:color w:val="313131"/>
          <w:sz w:val="27"/>
          <w:szCs w:val="27"/>
        </w:rPr>
      </w:pPr>
      <w:r>
        <w:rPr>
          <w:rFonts w:ascii="Helvetica" w:hAnsi="Helvetica" w:cs="Helvetica"/>
          <w:noProof/>
          <w:color w:val="313131"/>
          <w:sz w:val="27"/>
          <w:szCs w:val="27"/>
        </w:rPr>
        <w:drawing>
          <wp:inline distT="0" distB="0" distL="0" distR="0" wp14:anchorId="19835FD9" wp14:editId="71DB23E4">
            <wp:extent cx="5788025" cy="3536950"/>
            <wp:effectExtent l="0" t="0" r="3175" b="6350"/>
            <wp:docPr id="3" name="Imagen 3" descr="https://prod-edxapp.edx-cdn.org/assets/courseware/v1/8036e6dcccaf0bebbcdd9c940cabe23a/asset-v1:Microsoft+DEV274x+1T2018+type@asset+block/words_after_g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prod-edxapp.edx-cdn.org/assets/courseware/v1/8036e6dcccaf0bebbcdd9c940cabe23a/asset-v1:Microsoft+DEV274x+1T2018+type@asset+block/words_after_gG.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88025" cy="3536950"/>
                    </a:xfrm>
                    <a:prstGeom prst="rect">
                      <a:avLst/>
                    </a:prstGeom>
                    <a:noFill/>
                    <a:ln>
                      <a:noFill/>
                    </a:ln>
                  </pic:spPr>
                </pic:pic>
              </a:graphicData>
            </a:graphic>
          </wp:inline>
        </w:drawing>
      </w:r>
    </w:p>
    <w:p w14:paraId="29720AD0" w14:textId="77777777" w:rsidR="002A5D2F" w:rsidRPr="002A5D2F" w:rsidRDefault="002A5D2F" w:rsidP="002A5D2F">
      <w:pPr>
        <w:pStyle w:val="NormalWeb"/>
        <w:numPr>
          <w:ilvl w:val="0"/>
          <w:numId w:val="17"/>
        </w:numPr>
        <w:shd w:val="clear" w:color="auto" w:fill="FFFFFF"/>
        <w:spacing w:before="0" w:beforeAutospacing="0" w:after="340" w:afterAutospacing="0" w:line="336" w:lineRule="atLeast"/>
        <w:ind w:left="0"/>
        <w:rPr>
          <w:rFonts w:ascii="Helvetica" w:hAnsi="Helvetica" w:cs="Helvetica"/>
          <w:color w:val="313131"/>
          <w:sz w:val="27"/>
          <w:szCs w:val="27"/>
          <w:lang w:val="en-US"/>
        </w:rPr>
      </w:pPr>
      <w:r w:rsidRPr="002A5D2F">
        <w:rPr>
          <w:rFonts w:ascii="Helvetica" w:hAnsi="Helvetica" w:cs="Helvetica"/>
          <w:color w:val="313131"/>
          <w:sz w:val="27"/>
          <w:szCs w:val="27"/>
          <w:lang w:val="en-US"/>
        </w:rPr>
        <w:t>split the words by building a placeholder variable: </w:t>
      </w:r>
      <w:r w:rsidRPr="002A5D2F">
        <w:rPr>
          <w:rStyle w:val="CdigoHTML"/>
          <w:b/>
          <w:bCs/>
          <w:color w:val="313131"/>
          <w:sz w:val="27"/>
          <w:szCs w:val="27"/>
          <w:lang w:val="en-US"/>
        </w:rPr>
        <w:t>word</w:t>
      </w:r>
    </w:p>
    <w:p w14:paraId="1715A59B" w14:textId="77777777" w:rsidR="002A5D2F" w:rsidRPr="002A5D2F" w:rsidRDefault="002A5D2F" w:rsidP="002A5D2F">
      <w:pPr>
        <w:numPr>
          <w:ilvl w:val="1"/>
          <w:numId w:val="17"/>
        </w:numPr>
        <w:shd w:val="clear" w:color="auto" w:fill="FFFFFF"/>
        <w:spacing w:before="100" w:beforeAutospacing="1" w:after="170" w:line="336" w:lineRule="atLeast"/>
        <w:ind w:left="0"/>
        <w:rPr>
          <w:rFonts w:ascii="Helvetica" w:hAnsi="Helvetica" w:cs="Helvetica"/>
          <w:color w:val="313131"/>
          <w:sz w:val="27"/>
          <w:szCs w:val="27"/>
          <w:lang w:val="en-US"/>
        </w:rPr>
      </w:pPr>
      <w:r w:rsidRPr="002A5D2F">
        <w:rPr>
          <w:rFonts w:ascii="Helvetica" w:hAnsi="Helvetica" w:cs="Helvetica"/>
          <w:color w:val="313131"/>
          <w:sz w:val="27"/>
          <w:szCs w:val="27"/>
          <w:lang w:val="en-US"/>
        </w:rPr>
        <w:t>loop each character in the input string</w:t>
      </w:r>
    </w:p>
    <w:p w14:paraId="347EEF32" w14:textId="77777777" w:rsidR="002A5D2F" w:rsidRPr="002A5D2F" w:rsidRDefault="002A5D2F" w:rsidP="002A5D2F">
      <w:pPr>
        <w:numPr>
          <w:ilvl w:val="1"/>
          <w:numId w:val="17"/>
        </w:numPr>
        <w:shd w:val="clear" w:color="auto" w:fill="FFFFFF"/>
        <w:spacing w:before="100" w:beforeAutospacing="1" w:after="170" w:line="336" w:lineRule="atLeast"/>
        <w:ind w:left="0"/>
        <w:rPr>
          <w:rFonts w:ascii="Helvetica" w:hAnsi="Helvetica" w:cs="Helvetica"/>
          <w:color w:val="313131"/>
          <w:sz w:val="27"/>
          <w:szCs w:val="27"/>
          <w:lang w:val="en-US"/>
        </w:rPr>
      </w:pPr>
      <w:r w:rsidRPr="002A5D2F">
        <w:rPr>
          <w:rFonts w:ascii="Helvetica" w:hAnsi="Helvetica" w:cs="Helvetica"/>
          <w:color w:val="313131"/>
          <w:sz w:val="27"/>
          <w:szCs w:val="27"/>
          <w:lang w:val="en-US"/>
        </w:rPr>
        <w:t>check if character is a letter</w:t>
      </w:r>
    </w:p>
    <w:p w14:paraId="04AB1A5F" w14:textId="77777777" w:rsidR="002A5D2F" w:rsidRPr="002A5D2F" w:rsidRDefault="002A5D2F" w:rsidP="002A5D2F">
      <w:pPr>
        <w:numPr>
          <w:ilvl w:val="1"/>
          <w:numId w:val="17"/>
        </w:numPr>
        <w:shd w:val="clear" w:color="auto" w:fill="FFFFFF"/>
        <w:spacing w:before="100" w:beforeAutospacing="1" w:after="170" w:line="336" w:lineRule="atLeast"/>
        <w:ind w:left="0"/>
        <w:rPr>
          <w:rFonts w:ascii="Helvetica" w:hAnsi="Helvetica" w:cs="Helvetica"/>
          <w:color w:val="313131"/>
          <w:sz w:val="27"/>
          <w:szCs w:val="27"/>
          <w:lang w:val="en-US"/>
        </w:rPr>
      </w:pPr>
      <w:r w:rsidRPr="002A5D2F">
        <w:rPr>
          <w:rFonts w:ascii="Helvetica" w:hAnsi="Helvetica" w:cs="Helvetica"/>
          <w:color w:val="313131"/>
          <w:sz w:val="27"/>
          <w:szCs w:val="27"/>
          <w:lang w:val="en-US"/>
        </w:rPr>
        <w:t>add a letter to </w:t>
      </w:r>
      <w:r w:rsidRPr="002A5D2F">
        <w:rPr>
          <w:rStyle w:val="CdigoHTML"/>
          <w:rFonts w:eastAsiaTheme="minorHAnsi"/>
          <w:b/>
          <w:bCs/>
          <w:color w:val="313131"/>
          <w:sz w:val="27"/>
          <w:szCs w:val="27"/>
          <w:lang w:val="en-US"/>
        </w:rPr>
        <w:t>word</w:t>
      </w:r>
      <w:r w:rsidRPr="002A5D2F">
        <w:rPr>
          <w:rFonts w:ascii="Helvetica" w:hAnsi="Helvetica" w:cs="Helvetica"/>
          <w:color w:val="313131"/>
          <w:sz w:val="27"/>
          <w:szCs w:val="27"/>
          <w:lang w:val="en-US"/>
        </w:rPr>
        <w:t> each loop until a non-alpha char is encountered</w:t>
      </w:r>
    </w:p>
    <w:p w14:paraId="331F73BF" w14:textId="77777777" w:rsidR="002A5D2F" w:rsidRDefault="002A5D2F" w:rsidP="002A5D2F">
      <w:pPr>
        <w:pStyle w:val="NormalWeb"/>
        <w:numPr>
          <w:ilvl w:val="0"/>
          <w:numId w:val="17"/>
        </w:numPr>
        <w:shd w:val="clear" w:color="auto" w:fill="FFFFFF"/>
        <w:spacing w:before="0" w:beforeAutospacing="0" w:after="340" w:afterAutospacing="0" w:line="336" w:lineRule="atLeast"/>
        <w:ind w:left="0"/>
        <w:rPr>
          <w:rFonts w:ascii="Helvetica" w:hAnsi="Helvetica" w:cs="Helvetica"/>
          <w:color w:val="313131"/>
          <w:sz w:val="27"/>
          <w:szCs w:val="27"/>
        </w:rPr>
      </w:pPr>
      <w:proofErr w:type="spellStart"/>
      <w:r>
        <w:rPr>
          <w:rStyle w:val="Textoennegrita"/>
          <w:rFonts w:ascii="Helvetica" w:hAnsi="Helvetica" w:cs="Helvetica"/>
          <w:color w:val="313131"/>
          <w:sz w:val="27"/>
          <w:szCs w:val="27"/>
        </w:rPr>
        <w:t>if</w:t>
      </w:r>
      <w:proofErr w:type="spellEnd"/>
      <w:r>
        <w:rPr>
          <w:rFonts w:ascii="Helvetica" w:hAnsi="Helvetica" w:cs="Helvetica"/>
          <w:color w:val="313131"/>
          <w:sz w:val="27"/>
          <w:szCs w:val="27"/>
        </w:rPr>
        <w:t> </w:t>
      </w:r>
      <w:proofErr w:type="spellStart"/>
      <w:r>
        <w:rPr>
          <w:rFonts w:ascii="Helvetica" w:hAnsi="Helvetica" w:cs="Helvetica"/>
          <w:color w:val="313131"/>
          <w:sz w:val="27"/>
          <w:szCs w:val="27"/>
        </w:rPr>
        <w:t>character</w:t>
      </w:r>
      <w:proofErr w:type="spellEnd"/>
      <w:r>
        <w:rPr>
          <w:rFonts w:ascii="Helvetica" w:hAnsi="Helvetica" w:cs="Helvetica"/>
          <w:color w:val="313131"/>
          <w:sz w:val="27"/>
          <w:szCs w:val="27"/>
        </w:rPr>
        <w:t xml:space="preserve"> </w:t>
      </w:r>
      <w:proofErr w:type="spellStart"/>
      <w:r>
        <w:rPr>
          <w:rFonts w:ascii="Helvetica" w:hAnsi="Helvetica" w:cs="Helvetica"/>
          <w:color w:val="313131"/>
          <w:sz w:val="27"/>
          <w:szCs w:val="27"/>
        </w:rPr>
        <w:t>is</w:t>
      </w:r>
      <w:proofErr w:type="spellEnd"/>
      <w:r>
        <w:rPr>
          <w:rFonts w:ascii="Helvetica" w:hAnsi="Helvetica" w:cs="Helvetica"/>
          <w:color w:val="313131"/>
          <w:sz w:val="27"/>
          <w:szCs w:val="27"/>
        </w:rPr>
        <w:t xml:space="preserve"> </w:t>
      </w:r>
      <w:proofErr w:type="spellStart"/>
      <w:r>
        <w:rPr>
          <w:rFonts w:ascii="Helvetica" w:hAnsi="Helvetica" w:cs="Helvetica"/>
          <w:color w:val="313131"/>
          <w:sz w:val="27"/>
          <w:szCs w:val="27"/>
        </w:rPr>
        <w:t>alpha</w:t>
      </w:r>
      <w:proofErr w:type="spellEnd"/>
    </w:p>
    <w:p w14:paraId="58A839EE" w14:textId="77777777" w:rsidR="002A5D2F" w:rsidRDefault="002A5D2F" w:rsidP="002A5D2F">
      <w:pPr>
        <w:numPr>
          <w:ilvl w:val="1"/>
          <w:numId w:val="17"/>
        </w:numPr>
        <w:shd w:val="clear" w:color="auto" w:fill="FFFFFF"/>
        <w:spacing w:before="100" w:beforeAutospacing="1" w:after="170" w:line="336" w:lineRule="atLeast"/>
        <w:ind w:left="0"/>
        <w:rPr>
          <w:rFonts w:ascii="Helvetica" w:hAnsi="Helvetica" w:cs="Helvetica"/>
          <w:color w:val="313131"/>
          <w:sz w:val="27"/>
          <w:szCs w:val="27"/>
        </w:rPr>
      </w:pPr>
      <w:proofErr w:type="spellStart"/>
      <w:r>
        <w:rPr>
          <w:rFonts w:ascii="Helvetica" w:hAnsi="Helvetica" w:cs="Helvetica"/>
          <w:color w:val="313131"/>
          <w:sz w:val="27"/>
          <w:szCs w:val="27"/>
        </w:rPr>
        <w:t>add</w:t>
      </w:r>
      <w:proofErr w:type="spellEnd"/>
      <w:r>
        <w:rPr>
          <w:rFonts w:ascii="Helvetica" w:hAnsi="Helvetica" w:cs="Helvetica"/>
          <w:color w:val="313131"/>
          <w:sz w:val="27"/>
          <w:szCs w:val="27"/>
        </w:rPr>
        <w:t xml:space="preserve"> </w:t>
      </w:r>
      <w:proofErr w:type="spellStart"/>
      <w:r>
        <w:rPr>
          <w:rFonts w:ascii="Helvetica" w:hAnsi="Helvetica" w:cs="Helvetica"/>
          <w:color w:val="313131"/>
          <w:sz w:val="27"/>
          <w:szCs w:val="27"/>
        </w:rPr>
        <w:t>character</w:t>
      </w:r>
      <w:proofErr w:type="spellEnd"/>
      <w:r>
        <w:rPr>
          <w:rFonts w:ascii="Helvetica" w:hAnsi="Helvetica" w:cs="Helvetica"/>
          <w:color w:val="313131"/>
          <w:sz w:val="27"/>
          <w:szCs w:val="27"/>
        </w:rPr>
        <w:t xml:space="preserve"> </w:t>
      </w:r>
      <w:proofErr w:type="spellStart"/>
      <w:r>
        <w:rPr>
          <w:rFonts w:ascii="Helvetica" w:hAnsi="Helvetica" w:cs="Helvetica"/>
          <w:color w:val="313131"/>
          <w:sz w:val="27"/>
          <w:szCs w:val="27"/>
        </w:rPr>
        <w:t>to</w:t>
      </w:r>
      <w:proofErr w:type="spellEnd"/>
      <w:r>
        <w:rPr>
          <w:rFonts w:ascii="Helvetica" w:hAnsi="Helvetica" w:cs="Helvetica"/>
          <w:color w:val="313131"/>
          <w:sz w:val="27"/>
          <w:szCs w:val="27"/>
        </w:rPr>
        <w:t> </w:t>
      </w:r>
      <w:proofErr w:type="spellStart"/>
      <w:r>
        <w:rPr>
          <w:rStyle w:val="CdigoHTML"/>
          <w:rFonts w:eastAsiaTheme="minorHAnsi"/>
          <w:b/>
          <w:bCs/>
          <w:color w:val="313131"/>
          <w:sz w:val="27"/>
          <w:szCs w:val="27"/>
        </w:rPr>
        <w:t>word</w:t>
      </w:r>
      <w:proofErr w:type="spellEnd"/>
    </w:p>
    <w:p w14:paraId="48C34D9B" w14:textId="77777777" w:rsidR="002A5D2F" w:rsidRPr="002A5D2F" w:rsidRDefault="002A5D2F" w:rsidP="002A5D2F">
      <w:pPr>
        <w:numPr>
          <w:ilvl w:val="1"/>
          <w:numId w:val="17"/>
        </w:numPr>
        <w:shd w:val="clear" w:color="auto" w:fill="FFFFFF"/>
        <w:spacing w:before="100" w:beforeAutospacing="1" w:after="170" w:line="336" w:lineRule="atLeast"/>
        <w:ind w:left="0"/>
        <w:rPr>
          <w:rFonts w:ascii="Helvetica" w:hAnsi="Helvetica" w:cs="Helvetica"/>
          <w:color w:val="313131"/>
          <w:sz w:val="27"/>
          <w:szCs w:val="27"/>
          <w:lang w:val="en-US"/>
        </w:rPr>
      </w:pPr>
      <w:r w:rsidRPr="002A5D2F">
        <w:rPr>
          <w:rFonts w:ascii="Helvetica" w:hAnsi="Helvetica" w:cs="Helvetica"/>
          <w:color w:val="313131"/>
          <w:sz w:val="27"/>
          <w:szCs w:val="27"/>
          <w:lang w:val="en-US"/>
        </w:rPr>
        <w:t>non-alpha detected (space, punctuation, digit,...) defines the end of a word and goes to </w:t>
      </w:r>
      <w:r w:rsidRPr="002A5D2F">
        <w:rPr>
          <w:rStyle w:val="CdigoHTML"/>
          <w:rFonts w:eastAsiaTheme="minorHAnsi"/>
          <w:b/>
          <w:bCs/>
          <w:color w:val="313131"/>
          <w:sz w:val="27"/>
          <w:szCs w:val="27"/>
          <w:lang w:val="en-US"/>
        </w:rPr>
        <w:t>else</w:t>
      </w:r>
    </w:p>
    <w:p w14:paraId="07850D9A" w14:textId="77777777" w:rsidR="002A5D2F" w:rsidRDefault="002A5D2F" w:rsidP="002A5D2F">
      <w:pPr>
        <w:pStyle w:val="NormalWeb"/>
        <w:numPr>
          <w:ilvl w:val="0"/>
          <w:numId w:val="17"/>
        </w:numPr>
        <w:shd w:val="clear" w:color="auto" w:fill="FFFFFF"/>
        <w:spacing w:before="0" w:beforeAutospacing="0" w:after="340" w:afterAutospacing="0" w:line="336" w:lineRule="atLeast"/>
        <w:ind w:left="0"/>
        <w:rPr>
          <w:rFonts w:ascii="Helvetica" w:hAnsi="Helvetica" w:cs="Helvetica"/>
          <w:color w:val="313131"/>
          <w:sz w:val="27"/>
          <w:szCs w:val="27"/>
        </w:rPr>
      </w:pPr>
      <w:proofErr w:type="spellStart"/>
      <w:r>
        <w:rPr>
          <w:rStyle w:val="CdigoHTML"/>
          <w:b/>
          <w:bCs/>
          <w:color w:val="313131"/>
          <w:sz w:val="27"/>
          <w:szCs w:val="27"/>
        </w:rPr>
        <w:t>else</w:t>
      </w:r>
      <w:proofErr w:type="spellEnd"/>
    </w:p>
    <w:p w14:paraId="16677BB4" w14:textId="77777777" w:rsidR="002A5D2F" w:rsidRPr="002A5D2F" w:rsidRDefault="002A5D2F" w:rsidP="002A5D2F">
      <w:pPr>
        <w:numPr>
          <w:ilvl w:val="1"/>
          <w:numId w:val="17"/>
        </w:numPr>
        <w:shd w:val="clear" w:color="auto" w:fill="FFFFFF"/>
        <w:spacing w:before="100" w:beforeAutospacing="1" w:after="170" w:line="336" w:lineRule="atLeast"/>
        <w:ind w:left="0"/>
        <w:rPr>
          <w:rFonts w:ascii="Helvetica" w:hAnsi="Helvetica" w:cs="Helvetica"/>
          <w:color w:val="313131"/>
          <w:sz w:val="27"/>
          <w:szCs w:val="27"/>
          <w:lang w:val="en-US"/>
        </w:rPr>
      </w:pPr>
      <w:r w:rsidRPr="002A5D2F">
        <w:rPr>
          <w:rFonts w:ascii="Helvetica" w:hAnsi="Helvetica" w:cs="Helvetica"/>
          <w:color w:val="313131"/>
          <w:sz w:val="27"/>
          <w:szCs w:val="27"/>
          <w:lang w:val="en-US"/>
        </w:rPr>
        <w:t>check </w:t>
      </w:r>
      <w:r w:rsidRPr="002A5D2F">
        <w:rPr>
          <w:rStyle w:val="CdigoHTML"/>
          <w:rFonts w:eastAsiaTheme="minorHAnsi"/>
          <w:b/>
          <w:bCs/>
          <w:color w:val="313131"/>
          <w:sz w:val="27"/>
          <w:szCs w:val="27"/>
          <w:lang w:val="en-US"/>
        </w:rPr>
        <w:t>if</w:t>
      </w:r>
      <w:r w:rsidRPr="002A5D2F">
        <w:rPr>
          <w:rFonts w:ascii="Helvetica" w:hAnsi="Helvetica" w:cs="Helvetica"/>
          <w:color w:val="313131"/>
          <w:sz w:val="27"/>
          <w:szCs w:val="27"/>
          <w:lang w:val="en-US"/>
        </w:rPr>
        <w:t> word is greater than "g" alphabetically</w:t>
      </w:r>
    </w:p>
    <w:p w14:paraId="1B01690E" w14:textId="77777777" w:rsidR="002A5D2F" w:rsidRDefault="002A5D2F" w:rsidP="002A5D2F">
      <w:pPr>
        <w:numPr>
          <w:ilvl w:val="2"/>
          <w:numId w:val="17"/>
        </w:numPr>
        <w:shd w:val="clear" w:color="auto" w:fill="FFFFFF"/>
        <w:spacing w:before="100" w:beforeAutospacing="1" w:after="170" w:line="336" w:lineRule="atLeast"/>
        <w:ind w:left="0"/>
        <w:rPr>
          <w:rFonts w:ascii="Helvetica" w:hAnsi="Helvetica" w:cs="Helvetica"/>
          <w:color w:val="313131"/>
          <w:sz w:val="27"/>
          <w:szCs w:val="27"/>
        </w:rPr>
      </w:pPr>
      <w:proofErr w:type="spellStart"/>
      <w:r>
        <w:rPr>
          <w:rFonts w:ascii="Helvetica" w:hAnsi="Helvetica" w:cs="Helvetica"/>
          <w:color w:val="313131"/>
          <w:sz w:val="27"/>
          <w:szCs w:val="27"/>
        </w:rPr>
        <w:t>print</w:t>
      </w:r>
      <w:proofErr w:type="spellEnd"/>
      <w:r>
        <w:rPr>
          <w:rFonts w:ascii="Helvetica" w:hAnsi="Helvetica" w:cs="Helvetica"/>
          <w:color w:val="313131"/>
          <w:sz w:val="27"/>
          <w:szCs w:val="27"/>
        </w:rPr>
        <w:t xml:space="preserve"> </w:t>
      </w:r>
      <w:proofErr w:type="spellStart"/>
      <w:r>
        <w:rPr>
          <w:rFonts w:ascii="Helvetica" w:hAnsi="Helvetica" w:cs="Helvetica"/>
          <w:color w:val="313131"/>
          <w:sz w:val="27"/>
          <w:szCs w:val="27"/>
        </w:rPr>
        <w:t>word</w:t>
      </w:r>
      <w:proofErr w:type="spellEnd"/>
    </w:p>
    <w:p w14:paraId="20280E90" w14:textId="77777777" w:rsidR="002A5D2F" w:rsidRDefault="002A5D2F" w:rsidP="002A5D2F">
      <w:pPr>
        <w:numPr>
          <w:ilvl w:val="2"/>
          <w:numId w:val="17"/>
        </w:numPr>
        <w:shd w:val="clear" w:color="auto" w:fill="FFFFFF"/>
        <w:spacing w:before="100" w:beforeAutospacing="1" w:after="170" w:line="336" w:lineRule="atLeast"/>
        <w:ind w:left="0"/>
        <w:rPr>
          <w:rFonts w:ascii="Helvetica" w:hAnsi="Helvetica" w:cs="Helvetica"/>
          <w:color w:val="313131"/>
          <w:sz w:val="27"/>
          <w:szCs w:val="27"/>
        </w:rPr>
      </w:pPr>
      <w:r>
        <w:rPr>
          <w:rFonts w:ascii="Helvetica" w:hAnsi="Helvetica" w:cs="Helvetica"/>
          <w:color w:val="313131"/>
          <w:sz w:val="27"/>
          <w:szCs w:val="27"/>
        </w:rPr>
        <w:t xml:space="preserve">set </w:t>
      </w:r>
      <w:proofErr w:type="spellStart"/>
      <w:r>
        <w:rPr>
          <w:rFonts w:ascii="Helvetica" w:hAnsi="Helvetica" w:cs="Helvetica"/>
          <w:color w:val="313131"/>
          <w:sz w:val="27"/>
          <w:szCs w:val="27"/>
        </w:rPr>
        <w:t>word</w:t>
      </w:r>
      <w:proofErr w:type="spellEnd"/>
      <w:r>
        <w:rPr>
          <w:rFonts w:ascii="Helvetica" w:hAnsi="Helvetica" w:cs="Helvetica"/>
          <w:color w:val="313131"/>
          <w:sz w:val="27"/>
          <w:szCs w:val="27"/>
        </w:rPr>
        <w:t xml:space="preserve"> = </w:t>
      </w:r>
      <w:proofErr w:type="spellStart"/>
      <w:r>
        <w:rPr>
          <w:rFonts w:ascii="Helvetica" w:hAnsi="Helvetica" w:cs="Helvetica"/>
          <w:color w:val="313131"/>
          <w:sz w:val="27"/>
          <w:szCs w:val="27"/>
        </w:rPr>
        <w:t>empty</w:t>
      </w:r>
      <w:proofErr w:type="spellEnd"/>
      <w:r>
        <w:rPr>
          <w:rFonts w:ascii="Helvetica" w:hAnsi="Helvetica" w:cs="Helvetica"/>
          <w:color w:val="313131"/>
          <w:sz w:val="27"/>
          <w:szCs w:val="27"/>
        </w:rPr>
        <w:t xml:space="preserve"> </w:t>
      </w:r>
      <w:proofErr w:type="spellStart"/>
      <w:r>
        <w:rPr>
          <w:rFonts w:ascii="Helvetica" w:hAnsi="Helvetica" w:cs="Helvetica"/>
          <w:color w:val="313131"/>
          <w:sz w:val="27"/>
          <w:szCs w:val="27"/>
        </w:rPr>
        <w:t>string</w:t>
      </w:r>
      <w:proofErr w:type="spellEnd"/>
    </w:p>
    <w:p w14:paraId="3BC360F0" w14:textId="77777777" w:rsidR="002A5D2F" w:rsidRDefault="002A5D2F" w:rsidP="002A5D2F">
      <w:pPr>
        <w:numPr>
          <w:ilvl w:val="1"/>
          <w:numId w:val="17"/>
        </w:numPr>
        <w:shd w:val="clear" w:color="auto" w:fill="FFFFFF"/>
        <w:spacing w:before="100" w:beforeAutospacing="1" w:after="170" w:line="336" w:lineRule="atLeast"/>
        <w:ind w:left="0"/>
        <w:rPr>
          <w:rFonts w:ascii="Helvetica" w:hAnsi="Helvetica" w:cs="Helvetica"/>
          <w:color w:val="313131"/>
          <w:sz w:val="27"/>
          <w:szCs w:val="27"/>
        </w:rPr>
      </w:pPr>
      <w:proofErr w:type="spellStart"/>
      <w:r>
        <w:rPr>
          <w:rFonts w:ascii="Helvetica" w:hAnsi="Helvetica" w:cs="Helvetica"/>
          <w:color w:val="313131"/>
          <w:sz w:val="27"/>
          <w:szCs w:val="27"/>
        </w:rPr>
        <w:t>or</w:t>
      </w:r>
      <w:proofErr w:type="spellEnd"/>
      <w:r>
        <w:rPr>
          <w:rFonts w:ascii="Helvetica" w:hAnsi="Helvetica" w:cs="Helvetica"/>
          <w:color w:val="313131"/>
          <w:sz w:val="27"/>
          <w:szCs w:val="27"/>
        </w:rPr>
        <w:t> </w:t>
      </w:r>
      <w:proofErr w:type="spellStart"/>
      <w:r>
        <w:rPr>
          <w:rStyle w:val="Textoennegrita"/>
          <w:rFonts w:ascii="Helvetica" w:hAnsi="Helvetica" w:cs="Helvetica"/>
          <w:color w:val="313131"/>
          <w:sz w:val="27"/>
          <w:szCs w:val="27"/>
        </w:rPr>
        <w:t>else</w:t>
      </w:r>
      <w:proofErr w:type="spellEnd"/>
    </w:p>
    <w:p w14:paraId="516A9A9F" w14:textId="77777777" w:rsidR="002A5D2F" w:rsidRPr="002A5D2F" w:rsidRDefault="002A5D2F" w:rsidP="002A5D2F">
      <w:pPr>
        <w:numPr>
          <w:ilvl w:val="2"/>
          <w:numId w:val="17"/>
        </w:numPr>
        <w:shd w:val="clear" w:color="auto" w:fill="FFFFFF"/>
        <w:spacing w:before="100" w:beforeAutospacing="1" w:after="170" w:line="336" w:lineRule="atLeast"/>
        <w:ind w:left="0"/>
        <w:rPr>
          <w:rFonts w:ascii="Helvetica" w:hAnsi="Helvetica" w:cs="Helvetica"/>
          <w:color w:val="313131"/>
          <w:sz w:val="27"/>
          <w:szCs w:val="27"/>
          <w:lang w:val="en-US"/>
        </w:rPr>
      </w:pPr>
      <w:r w:rsidRPr="002A5D2F">
        <w:rPr>
          <w:rFonts w:ascii="Helvetica" w:hAnsi="Helvetica" w:cs="Helvetica"/>
          <w:color w:val="313131"/>
          <w:sz w:val="27"/>
          <w:szCs w:val="27"/>
          <w:lang w:val="en-US"/>
        </w:rPr>
        <w:t>set word = empty string and build the next word</w:t>
      </w:r>
    </w:p>
    <w:p w14:paraId="01BAB1E3" w14:textId="77777777" w:rsidR="002A5D2F" w:rsidRPr="006C30DC" w:rsidRDefault="002A5D2F" w:rsidP="002A5D2F">
      <w:pPr>
        <w:pStyle w:val="NormalWeb"/>
        <w:shd w:val="clear" w:color="auto" w:fill="FFFFFF"/>
        <w:spacing w:before="300" w:beforeAutospacing="0" w:after="340" w:afterAutospacing="0"/>
        <w:rPr>
          <w:rFonts w:ascii="Helvetica" w:hAnsi="Helvetica" w:cs="Helvetica"/>
          <w:color w:val="313131"/>
          <w:sz w:val="27"/>
          <w:szCs w:val="27"/>
          <w:lang w:val="en-US"/>
        </w:rPr>
      </w:pPr>
      <w:r w:rsidRPr="006C30DC">
        <w:rPr>
          <w:rFonts w:ascii="Helvetica" w:hAnsi="Helvetica" w:cs="Helvetica"/>
          <w:color w:val="313131"/>
          <w:sz w:val="27"/>
          <w:szCs w:val="27"/>
          <w:lang w:val="en-US"/>
        </w:rPr>
        <w:lastRenderedPageBreak/>
        <w:t>Hint: use </w:t>
      </w:r>
      <w:r w:rsidRPr="006C30DC">
        <w:rPr>
          <w:rStyle w:val="CdigoHTML"/>
          <w:color w:val="313131"/>
          <w:sz w:val="27"/>
          <w:szCs w:val="27"/>
          <w:lang w:val="en-US"/>
        </w:rPr>
        <w:t>.lower()</w:t>
      </w:r>
    </w:p>
    <w:p w14:paraId="7247090F" w14:textId="77777777" w:rsidR="002A5D2F" w:rsidRPr="002A5D2F" w:rsidRDefault="002A5D2F" w:rsidP="002A5D2F">
      <w:pPr>
        <w:pStyle w:val="NormalWeb"/>
        <w:shd w:val="clear" w:color="auto" w:fill="FFFFFF"/>
        <w:spacing w:before="300" w:beforeAutospacing="0" w:after="340" w:afterAutospacing="0"/>
        <w:rPr>
          <w:rFonts w:ascii="Helvetica" w:hAnsi="Helvetica" w:cs="Helvetica"/>
          <w:color w:val="313131"/>
          <w:sz w:val="27"/>
          <w:szCs w:val="27"/>
          <w:lang w:val="en-US"/>
        </w:rPr>
      </w:pPr>
      <w:r w:rsidRPr="002A5D2F">
        <w:rPr>
          <w:rFonts w:ascii="Helvetica" w:hAnsi="Helvetica" w:cs="Helvetica"/>
          <w:color w:val="313131"/>
          <w:sz w:val="27"/>
          <w:szCs w:val="27"/>
          <w:lang w:val="en-US"/>
        </w:rPr>
        <w:t>Consider how you will print the last word if it doesn't end with a non-alpha character like a space or punctuation?</w:t>
      </w:r>
    </w:p>
    <w:p w14:paraId="2A337C1D" w14:textId="77777777" w:rsidR="002A5D2F" w:rsidRPr="002A5D2F" w:rsidRDefault="002A5D2F" w:rsidP="002A5D2F">
      <w:pPr>
        <w:pStyle w:val="HTMLconformatoprevio"/>
        <w:shd w:val="clear" w:color="auto" w:fill="FFFFFF"/>
        <w:spacing w:before="240" w:after="240" w:line="336" w:lineRule="atLeast"/>
        <w:rPr>
          <w:rStyle w:val="CdigoHTML"/>
          <w:color w:val="313131"/>
          <w:sz w:val="27"/>
          <w:szCs w:val="27"/>
          <w:lang w:val="en-US"/>
        </w:rPr>
      </w:pPr>
      <w:r w:rsidRPr="002A5D2F">
        <w:rPr>
          <w:rStyle w:val="CdigoHTML"/>
          <w:color w:val="313131"/>
          <w:sz w:val="27"/>
          <w:szCs w:val="27"/>
          <w:lang w:val="en-US"/>
        </w:rPr>
        <w:t># [] create words after "G"</w:t>
      </w:r>
    </w:p>
    <w:p w14:paraId="142D3217" w14:textId="77777777" w:rsidR="002A5D2F" w:rsidRPr="002A5D2F" w:rsidRDefault="002A5D2F" w:rsidP="002A5D2F">
      <w:pPr>
        <w:pStyle w:val="HTMLconformatoprevio"/>
        <w:shd w:val="clear" w:color="auto" w:fill="FFFFFF"/>
        <w:spacing w:before="240" w:after="240" w:line="336" w:lineRule="atLeast"/>
        <w:rPr>
          <w:rStyle w:val="CdigoHTML"/>
          <w:color w:val="313131"/>
          <w:sz w:val="27"/>
          <w:szCs w:val="27"/>
          <w:lang w:val="en-US"/>
        </w:rPr>
      </w:pPr>
      <w:r w:rsidRPr="002A5D2F">
        <w:rPr>
          <w:rStyle w:val="CdigoHTML"/>
          <w:color w:val="313131"/>
          <w:sz w:val="27"/>
          <w:szCs w:val="27"/>
          <w:lang w:val="en-US"/>
        </w:rPr>
        <w:t># sample quote "Wheresoever you go, go with all your heart" ~ Confucius (551 BC - 479 BC)</w:t>
      </w:r>
    </w:p>
    <w:p w14:paraId="24E74FC2" w14:textId="77777777" w:rsidR="002A5D2F" w:rsidRPr="002A5D2F" w:rsidRDefault="002A5D2F" w:rsidP="002A5D2F">
      <w:pPr>
        <w:pStyle w:val="HTMLconformatoprevio"/>
        <w:shd w:val="clear" w:color="auto" w:fill="FFFFFF"/>
        <w:spacing w:before="240" w:after="240" w:line="336" w:lineRule="atLeast"/>
        <w:rPr>
          <w:rStyle w:val="CdigoHTML"/>
          <w:color w:val="313131"/>
          <w:sz w:val="27"/>
          <w:szCs w:val="27"/>
          <w:lang w:val="en-US"/>
        </w:rPr>
      </w:pPr>
    </w:p>
    <w:p w14:paraId="58EB902E" w14:textId="77777777" w:rsidR="002A5D2F" w:rsidRPr="002A5D2F" w:rsidRDefault="002A5D2F" w:rsidP="002A5D2F">
      <w:pPr>
        <w:pStyle w:val="HTMLconformatoprevio"/>
        <w:shd w:val="clear" w:color="auto" w:fill="FFFFFF"/>
        <w:spacing w:before="240" w:after="240" w:line="336" w:lineRule="atLeast"/>
        <w:rPr>
          <w:rStyle w:val="CdigoHTML"/>
          <w:color w:val="313131"/>
          <w:sz w:val="27"/>
          <w:szCs w:val="27"/>
          <w:lang w:val="en-US"/>
        </w:rPr>
      </w:pPr>
    </w:p>
    <w:p w14:paraId="60071238" w14:textId="77777777" w:rsidR="002A5D2F" w:rsidRPr="002A5D2F" w:rsidRDefault="002A5D2F" w:rsidP="002A5D2F">
      <w:pPr>
        <w:pStyle w:val="Ttulo1"/>
        <w:shd w:val="clear" w:color="auto" w:fill="FFFFFF"/>
        <w:spacing w:before="0" w:beforeAutospacing="0" w:after="340" w:afterAutospacing="0" w:line="336" w:lineRule="atLeast"/>
        <w:rPr>
          <w:rFonts w:ascii="Helvetica" w:hAnsi="Helvetica" w:cs="Helvetica"/>
          <w:b w:val="0"/>
          <w:bCs w:val="0"/>
          <w:color w:val="313131"/>
          <w:lang w:val="en-US"/>
        </w:rPr>
      </w:pPr>
      <w:r w:rsidRPr="002A5D2F">
        <w:rPr>
          <w:rFonts w:ascii="Helvetica" w:hAnsi="Helvetica" w:cs="Helvetica"/>
          <w:b w:val="0"/>
          <w:bCs w:val="0"/>
          <w:color w:val="313131"/>
          <w:lang w:val="en-US"/>
        </w:rPr>
        <w:t>Important: </w:t>
      </w:r>
      <w:hyperlink r:id="rId83" w:tgtFrame="_blank" w:history="1">
        <w:r w:rsidRPr="002A5D2F">
          <w:rPr>
            <w:rStyle w:val="Hipervnculo"/>
            <w:rFonts w:ascii="inherit" w:hAnsi="inherit" w:cs="Helvetica"/>
            <w:b w:val="0"/>
            <w:bCs w:val="0"/>
            <w:color w:val="0075B4"/>
            <w:lang w:val="en-US"/>
          </w:rPr>
          <w:t>How to submit code by pasting</w:t>
        </w:r>
      </w:hyperlink>
    </w:p>
    <w:p w14:paraId="41549407" w14:textId="77777777" w:rsidR="002A5D2F" w:rsidRPr="00604217" w:rsidRDefault="002A5D2F" w:rsidP="00050E84">
      <w:pPr>
        <w:jc w:val="both"/>
        <w:rPr>
          <w:sz w:val="24"/>
          <w:szCs w:val="24"/>
          <w:lang w:val="en-US"/>
        </w:rPr>
      </w:pPr>
    </w:p>
    <w:p w14:paraId="39C382E3" w14:textId="1C811802" w:rsidR="00050E84" w:rsidRPr="00604217" w:rsidRDefault="00050E84" w:rsidP="00050E84">
      <w:pPr>
        <w:jc w:val="both"/>
        <w:rPr>
          <w:sz w:val="24"/>
          <w:szCs w:val="24"/>
          <w:lang w:val="en-US"/>
        </w:rPr>
      </w:pPr>
    </w:p>
    <w:p w14:paraId="1F82BA87" w14:textId="409A6F31" w:rsidR="00050E84" w:rsidRDefault="00BD6D8C" w:rsidP="00050E84">
      <w:pPr>
        <w:jc w:val="both"/>
        <w:rPr>
          <w:sz w:val="24"/>
          <w:szCs w:val="24"/>
          <w:lang w:val="en-US"/>
        </w:rPr>
      </w:pPr>
      <w:r>
        <w:rPr>
          <w:noProof/>
          <w:sz w:val="24"/>
          <w:szCs w:val="24"/>
          <w:lang w:val="en-US"/>
        </w:rPr>
        <w:drawing>
          <wp:inline distT="0" distB="0" distL="0" distR="0" wp14:anchorId="33FC8ADD" wp14:editId="156436E3">
            <wp:extent cx="6169631" cy="3180522"/>
            <wp:effectExtent l="0" t="0" r="3175" b="127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194076" cy="3193124"/>
                    </a:xfrm>
                    <a:prstGeom prst="rect">
                      <a:avLst/>
                    </a:prstGeom>
                    <a:noFill/>
                    <a:ln>
                      <a:noFill/>
                    </a:ln>
                  </pic:spPr>
                </pic:pic>
              </a:graphicData>
            </a:graphic>
          </wp:inline>
        </w:drawing>
      </w:r>
    </w:p>
    <w:p w14:paraId="7FA884A3" w14:textId="77777777" w:rsidR="00BD6D8C" w:rsidRPr="00604217" w:rsidRDefault="00BD6D8C" w:rsidP="00050E84">
      <w:pPr>
        <w:jc w:val="both"/>
        <w:rPr>
          <w:sz w:val="24"/>
          <w:szCs w:val="24"/>
          <w:lang w:val="en-US"/>
        </w:rPr>
      </w:pPr>
    </w:p>
    <w:p w14:paraId="62C86450" w14:textId="3CBD2AE7" w:rsidR="00050E84" w:rsidRPr="00604217" w:rsidRDefault="00050E84" w:rsidP="00050E84">
      <w:pPr>
        <w:jc w:val="both"/>
        <w:rPr>
          <w:sz w:val="24"/>
          <w:szCs w:val="24"/>
          <w:lang w:val="en-US"/>
        </w:rPr>
      </w:pPr>
    </w:p>
    <w:p w14:paraId="4023B197" w14:textId="7FDED62F" w:rsidR="00050E84" w:rsidRPr="00604217" w:rsidRDefault="00484955" w:rsidP="00050E84">
      <w:pPr>
        <w:jc w:val="both"/>
        <w:rPr>
          <w:sz w:val="24"/>
          <w:szCs w:val="24"/>
          <w:lang w:val="en-US"/>
        </w:rPr>
      </w:pPr>
      <w:r>
        <w:rPr>
          <w:noProof/>
          <w:sz w:val="24"/>
          <w:szCs w:val="24"/>
          <w:lang w:val="en-US"/>
        </w:rPr>
        <w:lastRenderedPageBreak/>
        <w:drawing>
          <wp:inline distT="0" distB="0" distL="0" distR="0" wp14:anchorId="561B4732" wp14:editId="2E2DCBED">
            <wp:extent cx="6186115" cy="5420672"/>
            <wp:effectExtent l="0" t="0" r="5715" b="889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196666" cy="5429917"/>
                    </a:xfrm>
                    <a:prstGeom prst="rect">
                      <a:avLst/>
                    </a:prstGeom>
                    <a:noFill/>
                    <a:ln>
                      <a:noFill/>
                    </a:ln>
                  </pic:spPr>
                </pic:pic>
              </a:graphicData>
            </a:graphic>
          </wp:inline>
        </w:drawing>
      </w:r>
    </w:p>
    <w:p w14:paraId="7FC88A1C" w14:textId="4B67464A" w:rsidR="00050E84" w:rsidRPr="00604217" w:rsidRDefault="00050E84" w:rsidP="00050E84">
      <w:pPr>
        <w:jc w:val="both"/>
        <w:rPr>
          <w:sz w:val="24"/>
          <w:szCs w:val="24"/>
          <w:lang w:val="en-US"/>
        </w:rPr>
      </w:pPr>
    </w:p>
    <w:p w14:paraId="540050EF" w14:textId="2B2DC8AD" w:rsidR="00050E84" w:rsidRPr="00604217" w:rsidRDefault="00050E84" w:rsidP="00050E84">
      <w:pPr>
        <w:jc w:val="both"/>
        <w:rPr>
          <w:sz w:val="24"/>
          <w:szCs w:val="24"/>
          <w:lang w:val="en-US"/>
        </w:rPr>
      </w:pPr>
    </w:p>
    <w:p w14:paraId="16786540" w14:textId="23D0F7E8" w:rsidR="00050E84" w:rsidRPr="00604217" w:rsidRDefault="00050E84" w:rsidP="00050E84">
      <w:pPr>
        <w:jc w:val="both"/>
        <w:rPr>
          <w:sz w:val="24"/>
          <w:szCs w:val="24"/>
          <w:lang w:val="en-US"/>
        </w:rPr>
      </w:pPr>
    </w:p>
    <w:p w14:paraId="22C346D7" w14:textId="38816B7D" w:rsidR="00050E84" w:rsidRPr="00604217" w:rsidRDefault="00050E84" w:rsidP="00050E84">
      <w:pPr>
        <w:jc w:val="both"/>
        <w:rPr>
          <w:sz w:val="24"/>
          <w:szCs w:val="24"/>
          <w:lang w:val="en-US"/>
        </w:rPr>
      </w:pPr>
    </w:p>
    <w:p w14:paraId="58057BE4" w14:textId="656EBFBB" w:rsidR="00050E84" w:rsidRPr="00604217" w:rsidRDefault="00050E84" w:rsidP="00050E84">
      <w:pPr>
        <w:jc w:val="both"/>
        <w:rPr>
          <w:sz w:val="24"/>
          <w:szCs w:val="24"/>
          <w:lang w:val="en-US"/>
        </w:rPr>
      </w:pPr>
    </w:p>
    <w:p w14:paraId="64BE43F8" w14:textId="72427588" w:rsidR="00050E84" w:rsidRPr="00604217" w:rsidRDefault="00050E84" w:rsidP="00050E84">
      <w:pPr>
        <w:jc w:val="both"/>
        <w:rPr>
          <w:sz w:val="24"/>
          <w:szCs w:val="24"/>
          <w:lang w:val="en-US"/>
        </w:rPr>
      </w:pPr>
    </w:p>
    <w:p w14:paraId="7AA3C695" w14:textId="78063CC9" w:rsidR="00050E84" w:rsidRPr="00604217" w:rsidRDefault="00050E84" w:rsidP="00050E84">
      <w:pPr>
        <w:jc w:val="both"/>
        <w:rPr>
          <w:sz w:val="24"/>
          <w:szCs w:val="24"/>
          <w:lang w:val="en-US"/>
        </w:rPr>
      </w:pPr>
    </w:p>
    <w:p w14:paraId="2256D233" w14:textId="77CAA6A5" w:rsidR="00050E84" w:rsidRPr="00604217" w:rsidRDefault="00050E84" w:rsidP="00050E84">
      <w:pPr>
        <w:jc w:val="both"/>
        <w:rPr>
          <w:sz w:val="24"/>
          <w:szCs w:val="24"/>
          <w:lang w:val="en-US"/>
        </w:rPr>
      </w:pPr>
    </w:p>
    <w:p w14:paraId="526D3F7D" w14:textId="77777777" w:rsidR="00050E84" w:rsidRPr="00604217" w:rsidRDefault="00050E84" w:rsidP="00050E84">
      <w:pPr>
        <w:jc w:val="both"/>
        <w:rPr>
          <w:sz w:val="24"/>
          <w:szCs w:val="24"/>
          <w:lang w:val="en-US"/>
        </w:rPr>
      </w:pPr>
      <w:bookmarkStart w:id="2" w:name="_GoBack"/>
      <w:bookmarkEnd w:id="2"/>
    </w:p>
    <w:sectPr w:rsidR="00050E84" w:rsidRPr="00604217">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Helvetica">
    <w:panose1 w:val="020B0604020202020204"/>
    <w:charset w:val="00"/>
    <w:family w:val="swiss"/>
    <w:pitch w:val="variable"/>
    <w:sig w:usb0="E0002EFF" w:usb1="C0007843" w:usb2="00000009" w:usb3="00000000" w:csb0="000001FF" w:csb1="00000000"/>
  </w:font>
  <w:font w:name="inherit">
    <w:altName w:val="Cambria"/>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973CDA"/>
    <w:multiLevelType w:val="multilevel"/>
    <w:tmpl w:val="6720A0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B5D190F"/>
    <w:multiLevelType w:val="multilevel"/>
    <w:tmpl w:val="071CFD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CA21A93"/>
    <w:multiLevelType w:val="multilevel"/>
    <w:tmpl w:val="5C9EB4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282F3D8F"/>
    <w:multiLevelType w:val="multilevel"/>
    <w:tmpl w:val="A298314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2A4E1C80"/>
    <w:multiLevelType w:val="hybridMultilevel"/>
    <w:tmpl w:val="E6D6254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33CC6071"/>
    <w:multiLevelType w:val="multilevel"/>
    <w:tmpl w:val="52FE4A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378A6FD2"/>
    <w:multiLevelType w:val="multilevel"/>
    <w:tmpl w:val="4FE46F6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3F100942"/>
    <w:multiLevelType w:val="hybridMultilevel"/>
    <w:tmpl w:val="85A0F13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3FA56AC6"/>
    <w:multiLevelType w:val="multilevel"/>
    <w:tmpl w:val="E0827D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400D019A"/>
    <w:multiLevelType w:val="multilevel"/>
    <w:tmpl w:val="4D08C4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4AB26266"/>
    <w:multiLevelType w:val="multilevel"/>
    <w:tmpl w:val="6F86CBD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4E654DD8"/>
    <w:multiLevelType w:val="multilevel"/>
    <w:tmpl w:val="324AA0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50B32EB2"/>
    <w:multiLevelType w:val="multilevel"/>
    <w:tmpl w:val="1B1C43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5BF3478F"/>
    <w:multiLevelType w:val="multilevel"/>
    <w:tmpl w:val="FF0E76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5D1B19A2"/>
    <w:multiLevelType w:val="multilevel"/>
    <w:tmpl w:val="0A8A89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6D680B44"/>
    <w:multiLevelType w:val="multilevel"/>
    <w:tmpl w:val="C43224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771119B4"/>
    <w:multiLevelType w:val="multilevel"/>
    <w:tmpl w:val="93687B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78DF5D32"/>
    <w:multiLevelType w:val="multilevel"/>
    <w:tmpl w:val="1E46BA8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7CDB3CD8"/>
    <w:multiLevelType w:val="hybridMultilevel"/>
    <w:tmpl w:val="3B965FA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18"/>
  </w:num>
  <w:num w:numId="2">
    <w:abstractNumId w:val="4"/>
  </w:num>
  <w:num w:numId="3">
    <w:abstractNumId w:val="7"/>
  </w:num>
  <w:num w:numId="4">
    <w:abstractNumId w:val="2"/>
  </w:num>
  <w:num w:numId="5">
    <w:abstractNumId w:val="0"/>
  </w:num>
  <w:num w:numId="6">
    <w:abstractNumId w:val="12"/>
  </w:num>
  <w:num w:numId="7">
    <w:abstractNumId w:val="5"/>
  </w:num>
  <w:num w:numId="8">
    <w:abstractNumId w:val="16"/>
  </w:num>
  <w:num w:numId="9">
    <w:abstractNumId w:val="8"/>
  </w:num>
  <w:num w:numId="10">
    <w:abstractNumId w:val="11"/>
  </w:num>
  <w:num w:numId="11">
    <w:abstractNumId w:val="1"/>
  </w:num>
  <w:num w:numId="12">
    <w:abstractNumId w:val="10"/>
  </w:num>
  <w:num w:numId="13">
    <w:abstractNumId w:val="9"/>
  </w:num>
  <w:num w:numId="14">
    <w:abstractNumId w:val="3"/>
  </w:num>
  <w:num w:numId="15">
    <w:abstractNumId w:val="14"/>
  </w:num>
  <w:num w:numId="16">
    <w:abstractNumId w:val="17"/>
  </w:num>
  <w:num w:numId="17">
    <w:abstractNumId w:val="6"/>
  </w:num>
  <w:num w:numId="18">
    <w:abstractNumId w:val="13"/>
  </w:num>
  <w:num w:numId="19">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61BB8"/>
    <w:rsid w:val="0000574F"/>
    <w:rsid w:val="00050E84"/>
    <w:rsid w:val="00066D27"/>
    <w:rsid w:val="0008560E"/>
    <w:rsid w:val="00085BA4"/>
    <w:rsid w:val="000F5541"/>
    <w:rsid w:val="00114967"/>
    <w:rsid w:val="00116644"/>
    <w:rsid w:val="00117417"/>
    <w:rsid w:val="00135B3A"/>
    <w:rsid w:val="00142DEA"/>
    <w:rsid w:val="001D69AE"/>
    <w:rsid w:val="00216382"/>
    <w:rsid w:val="00247402"/>
    <w:rsid w:val="00256D8A"/>
    <w:rsid w:val="002A5D2F"/>
    <w:rsid w:val="002B7D5A"/>
    <w:rsid w:val="00301725"/>
    <w:rsid w:val="00345F0E"/>
    <w:rsid w:val="0034694E"/>
    <w:rsid w:val="003718C5"/>
    <w:rsid w:val="0037444C"/>
    <w:rsid w:val="003771C7"/>
    <w:rsid w:val="003C45D6"/>
    <w:rsid w:val="003C4E49"/>
    <w:rsid w:val="003D624B"/>
    <w:rsid w:val="00404A07"/>
    <w:rsid w:val="00416E29"/>
    <w:rsid w:val="00435AD1"/>
    <w:rsid w:val="00470B41"/>
    <w:rsid w:val="00484955"/>
    <w:rsid w:val="004F4DFC"/>
    <w:rsid w:val="00580284"/>
    <w:rsid w:val="005B1849"/>
    <w:rsid w:val="005F0748"/>
    <w:rsid w:val="005F0D6A"/>
    <w:rsid w:val="0060080F"/>
    <w:rsid w:val="00604217"/>
    <w:rsid w:val="00646CF6"/>
    <w:rsid w:val="00647AA9"/>
    <w:rsid w:val="006849F8"/>
    <w:rsid w:val="006C30DC"/>
    <w:rsid w:val="006D55A7"/>
    <w:rsid w:val="006F6344"/>
    <w:rsid w:val="007031AE"/>
    <w:rsid w:val="00712EA0"/>
    <w:rsid w:val="007261EE"/>
    <w:rsid w:val="00761BB8"/>
    <w:rsid w:val="00794717"/>
    <w:rsid w:val="007B6311"/>
    <w:rsid w:val="007D715F"/>
    <w:rsid w:val="00800A44"/>
    <w:rsid w:val="0080336F"/>
    <w:rsid w:val="008C1F1E"/>
    <w:rsid w:val="008D38C6"/>
    <w:rsid w:val="009659BE"/>
    <w:rsid w:val="009C2B41"/>
    <w:rsid w:val="009F66B3"/>
    <w:rsid w:val="00A51BD8"/>
    <w:rsid w:val="00A57E1D"/>
    <w:rsid w:val="00AA3BA3"/>
    <w:rsid w:val="00AB428A"/>
    <w:rsid w:val="00AC233F"/>
    <w:rsid w:val="00AD3B5D"/>
    <w:rsid w:val="00B3244C"/>
    <w:rsid w:val="00B53788"/>
    <w:rsid w:val="00B55209"/>
    <w:rsid w:val="00B9017F"/>
    <w:rsid w:val="00B93F3F"/>
    <w:rsid w:val="00BA3D05"/>
    <w:rsid w:val="00BD6D8C"/>
    <w:rsid w:val="00C17FB5"/>
    <w:rsid w:val="00C25C13"/>
    <w:rsid w:val="00C279D9"/>
    <w:rsid w:val="00C424D7"/>
    <w:rsid w:val="00C91E32"/>
    <w:rsid w:val="00CC31FB"/>
    <w:rsid w:val="00CD7741"/>
    <w:rsid w:val="00CE32C5"/>
    <w:rsid w:val="00D02C4F"/>
    <w:rsid w:val="00D178E6"/>
    <w:rsid w:val="00D34DB5"/>
    <w:rsid w:val="00D37ED9"/>
    <w:rsid w:val="00D70359"/>
    <w:rsid w:val="00D83894"/>
    <w:rsid w:val="00D95C53"/>
    <w:rsid w:val="00DF26DF"/>
    <w:rsid w:val="00DF4CD6"/>
    <w:rsid w:val="00EF5F34"/>
    <w:rsid w:val="00FB7F92"/>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9F1BCD"/>
  <w15:chartTrackingRefBased/>
  <w15:docId w15:val="{E5679D0F-A766-40CF-9FD5-DE13341354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Ttulo1">
    <w:name w:val="heading 1"/>
    <w:basedOn w:val="Normal"/>
    <w:link w:val="Ttulo1Car"/>
    <w:uiPriority w:val="9"/>
    <w:qFormat/>
    <w:rsid w:val="00216382"/>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s-ES"/>
    </w:rPr>
  </w:style>
  <w:style w:type="paragraph" w:styleId="Ttulo2">
    <w:name w:val="heading 2"/>
    <w:basedOn w:val="Normal"/>
    <w:link w:val="Ttulo2Car"/>
    <w:uiPriority w:val="9"/>
    <w:qFormat/>
    <w:rsid w:val="00216382"/>
    <w:pPr>
      <w:spacing w:before="100" w:beforeAutospacing="1" w:after="100" w:afterAutospacing="1" w:line="240" w:lineRule="auto"/>
      <w:outlineLvl w:val="1"/>
    </w:pPr>
    <w:rPr>
      <w:rFonts w:ascii="Times New Roman" w:eastAsia="Times New Roman" w:hAnsi="Times New Roman" w:cs="Times New Roman"/>
      <w:b/>
      <w:bCs/>
      <w:sz w:val="36"/>
      <w:szCs w:val="36"/>
      <w:lang w:eastAsia="es-ES"/>
    </w:rPr>
  </w:style>
  <w:style w:type="paragraph" w:styleId="Ttulo3">
    <w:name w:val="heading 3"/>
    <w:basedOn w:val="Normal"/>
    <w:next w:val="Normal"/>
    <w:link w:val="Ttulo3Car"/>
    <w:uiPriority w:val="9"/>
    <w:semiHidden/>
    <w:unhideWhenUsed/>
    <w:qFormat/>
    <w:rsid w:val="00416E2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semiHidden/>
    <w:unhideWhenUsed/>
    <w:qFormat/>
    <w:rsid w:val="00B9017F"/>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Citadestacada">
    <w:name w:val="Intense Quote"/>
    <w:basedOn w:val="Normal"/>
    <w:next w:val="Normal"/>
    <w:link w:val="CitadestacadaCar"/>
    <w:uiPriority w:val="30"/>
    <w:qFormat/>
    <w:rsid w:val="00050E84"/>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CitadestacadaCar">
    <w:name w:val="Cita destacada Car"/>
    <w:basedOn w:val="Fuentedeprrafopredeter"/>
    <w:link w:val="Citadestacada"/>
    <w:uiPriority w:val="30"/>
    <w:rsid w:val="00050E84"/>
    <w:rPr>
      <w:i/>
      <w:iCs/>
      <w:color w:val="4472C4" w:themeColor="accent1"/>
    </w:rPr>
  </w:style>
  <w:style w:type="paragraph" w:styleId="Prrafodelista">
    <w:name w:val="List Paragraph"/>
    <w:basedOn w:val="Normal"/>
    <w:uiPriority w:val="34"/>
    <w:qFormat/>
    <w:rsid w:val="00604217"/>
    <w:pPr>
      <w:ind w:left="720"/>
      <w:contextualSpacing/>
    </w:pPr>
  </w:style>
  <w:style w:type="character" w:customStyle="1" w:styleId="Ttulo1Car">
    <w:name w:val="Título 1 Car"/>
    <w:basedOn w:val="Fuentedeprrafopredeter"/>
    <w:link w:val="Ttulo1"/>
    <w:uiPriority w:val="9"/>
    <w:rsid w:val="00216382"/>
    <w:rPr>
      <w:rFonts w:ascii="Times New Roman" w:eastAsia="Times New Roman" w:hAnsi="Times New Roman" w:cs="Times New Roman"/>
      <w:b/>
      <w:bCs/>
      <w:kern w:val="36"/>
      <w:sz w:val="48"/>
      <w:szCs w:val="48"/>
      <w:lang w:eastAsia="es-ES"/>
    </w:rPr>
  </w:style>
  <w:style w:type="character" w:customStyle="1" w:styleId="Ttulo2Car">
    <w:name w:val="Título 2 Car"/>
    <w:basedOn w:val="Fuentedeprrafopredeter"/>
    <w:link w:val="Ttulo2"/>
    <w:uiPriority w:val="9"/>
    <w:rsid w:val="00216382"/>
    <w:rPr>
      <w:rFonts w:ascii="Times New Roman" w:eastAsia="Times New Roman" w:hAnsi="Times New Roman" w:cs="Times New Roman"/>
      <w:b/>
      <w:bCs/>
      <w:sz w:val="36"/>
      <w:szCs w:val="36"/>
      <w:lang w:eastAsia="es-ES"/>
    </w:rPr>
  </w:style>
  <w:style w:type="paragraph" w:styleId="NormalWeb">
    <w:name w:val="Normal (Web)"/>
    <w:basedOn w:val="Normal"/>
    <w:uiPriority w:val="99"/>
    <w:semiHidden/>
    <w:unhideWhenUsed/>
    <w:rsid w:val="00216382"/>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styleId="Textoennegrita">
    <w:name w:val="Strong"/>
    <w:basedOn w:val="Fuentedeprrafopredeter"/>
    <w:uiPriority w:val="22"/>
    <w:qFormat/>
    <w:rsid w:val="00216382"/>
    <w:rPr>
      <w:b/>
      <w:bCs/>
    </w:rPr>
  </w:style>
  <w:style w:type="character" w:customStyle="1" w:styleId="Ttulo3Car">
    <w:name w:val="Título 3 Car"/>
    <w:basedOn w:val="Fuentedeprrafopredeter"/>
    <w:link w:val="Ttulo3"/>
    <w:uiPriority w:val="9"/>
    <w:semiHidden/>
    <w:rsid w:val="00416E29"/>
    <w:rPr>
      <w:rFonts w:asciiTheme="majorHAnsi" w:eastAsiaTheme="majorEastAsia" w:hAnsiTheme="majorHAnsi" w:cstheme="majorBidi"/>
      <w:color w:val="1F3763" w:themeColor="accent1" w:themeShade="7F"/>
      <w:sz w:val="24"/>
      <w:szCs w:val="24"/>
    </w:rPr>
  </w:style>
  <w:style w:type="paragraph" w:styleId="HTMLconformatoprevio">
    <w:name w:val="HTML Preformatted"/>
    <w:basedOn w:val="Normal"/>
    <w:link w:val="HTMLconformatoprevioCar"/>
    <w:uiPriority w:val="99"/>
    <w:unhideWhenUsed/>
    <w:rsid w:val="00416E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rsid w:val="00416E29"/>
    <w:rPr>
      <w:rFonts w:ascii="Courier New" w:eastAsia="Times New Roman" w:hAnsi="Courier New" w:cs="Courier New"/>
      <w:sz w:val="20"/>
      <w:szCs w:val="20"/>
      <w:lang w:eastAsia="es-ES"/>
    </w:rPr>
  </w:style>
  <w:style w:type="character" w:styleId="CdigoHTML">
    <w:name w:val="HTML Code"/>
    <w:basedOn w:val="Fuentedeprrafopredeter"/>
    <w:uiPriority w:val="99"/>
    <w:semiHidden/>
    <w:unhideWhenUsed/>
    <w:rsid w:val="00416E29"/>
    <w:rPr>
      <w:rFonts w:ascii="Courier New" w:eastAsia="Times New Roman" w:hAnsi="Courier New" w:cs="Courier New"/>
      <w:sz w:val="20"/>
      <w:szCs w:val="20"/>
    </w:rPr>
  </w:style>
  <w:style w:type="character" w:customStyle="1" w:styleId="Ttulo4Car">
    <w:name w:val="Título 4 Car"/>
    <w:basedOn w:val="Fuentedeprrafopredeter"/>
    <w:link w:val="Ttulo4"/>
    <w:uiPriority w:val="9"/>
    <w:semiHidden/>
    <w:rsid w:val="00B9017F"/>
    <w:rPr>
      <w:rFonts w:asciiTheme="majorHAnsi" w:eastAsiaTheme="majorEastAsia" w:hAnsiTheme="majorHAnsi" w:cstheme="majorBidi"/>
      <w:i/>
      <w:iCs/>
      <w:color w:val="2F5496" w:themeColor="accent1" w:themeShade="BF"/>
    </w:rPr>
  </w:style>
  <w:style w:type="character" w:styleId="nfasis">
    <w:name w:val="Emphasis"/>
    <w:basedOn w:val="Fuentedeprrafopredeter"/>
    <w:uiPriority w:val="20"/>
    <w:qFormat/>
    <w:rsid w:val="00470B41"/>
    <w:rPr>
      <w:i/>
      <w:iCs/>
    </w:rPr>
  </w:style>
  <w:style w:type="character" w:styleId="Hipervnculo">
    <w:name w:val="Hyperlink"/>
    <w:basedOn w:val="Fuentedeprrafopredeter"/>
    <w:uiPriority w:val="99"/>
    <w:semiHidden/>
    <w:unhideWhenUsed/>
    <w:rsid w:val="002A5D2F"/>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5347228">
      <w:bodyDiv w:val="1"/>
      <w:marLeft w:val="0"/>
      <w:marRight w:val="0"/>
      <w:marTop w:val="0"/>
      <w:marBottom w:val="0"/>
      <w:divBdr>
        <w:top w:val="none" w:sz="0" w:space="0" w:color="auto"/>
        <w:left w:val="none" w:sz="0" w:space="0" w:color="auto"/>
        <w:bottom w:val="none" w:sz="0" w:space="0" w:color="auto"/>
        <w:right w:val="none" w:sz="0" w:space="0" w:color="auto"/>
      </w:divBdr>
    </w:div>
    <w:div w:id="205416743">
      <w:bodyDiv w:val="1"/>
      <w:marLeft w:val="0"/>
      <w:marRight w:val="0"/>
      <w:marTop w:val="0"/>
      <w:marBottom w:val="0"/>
      <w:divBdr>
        <w:top w:val="none" w:sz="0" w:space="0" w:color="auto"/>
        <w:left w:val="none" w:sz="0" w:space="0" w:color="auto"/>
        <w:bottom w:val="none" w:sz="0" w:space="0" w:color="auto"/>
        <w:right w:val="none" w:sz="0" w:space="0" w:color="auto"/>
      </w:divBdr>
    </w:div>
    <w:div w:id="404373785">
      <w:bodyDiv w:val="1"/>
      <w:marLeft w:val="0"/>
      <w:marRight w:val="0"/>
      <w:marTop w:val="0"/>
      <w:marBottom w:val="0"/>
      <w:divBdr>
        <w:top w:val="none" w:sz="0" w:space="0" w:color="auto"/>
        <w:left w:val="none" w:sz="0" w:space="0" w:color="auto"/>
        <w:bottom w:val="none" w:sz="0" w:space="0" w:color="auto"/>
        <w:right w:val="none" w:sz="0" w:space="0" w:color="auto"/>
      </w:divBdr>
    </w:div>
    <w:div w:id="494225930">
      <w:bodyDiv w:val="1"/>
      <w:marLeft w:val="0"/>
      <w:marRight w:val="0"/>
      <w:marTop w:val="0"/>
      <w:marBottom w:val="0"/>
      <w:divBdr>
        <w:top w:val="none" w:sz="0" w:space="0" w:color="auto"/>
        <w:left w:val="none" w:sz="0" w:space="0" w:color="auto"/>
        <w:bottom w:val="none" w:sz="0" w:space="0" w:color="auto"/>
        <w:right w:val="none" w:sz="0" w:space="0" w:color="auto"/>
      </w:divBdr>
      <w:divsChild>
        <w:div w:id="537550151">
          <w:blockQuote w:val="1"/>
          <w:marLeft w:val="600"/>
          <w:marRight w:val="600"/>
          <w:marTop w:val="240"/>
          <w:marBottom w:val="240"/>
          <w:divBdr>
            <w:top w:val="none" w:sz="0" w:space="0" w:color="auto"/>
            <w:left w:val="none" w:sz="0" w:space="0" w:color="auto"/>
            <w:bottom w:val="none" w:sz="0" w:space="0" w:color="auto"/>
            <w:right w:val="none" w:sz="0" w:space="0" w:color="auto"/>
          </w:divBdr>
        </w:div>
      </w:divsChild>
    </w:div>
    <w:div w:id="554893865">
      <w:bodyDiv w:val="1"/>
      <w:marLeft w:val="0"/>
      <w:marRight w:val="0"/>
      <w:marTop w:val="0"/>
      <w:marBottom w:val="0"/>
      <w:divBdr>
        <w:top w:val="none" w:sz="0" w:space="0" w:color="auto"/>
        <w:left w:val="none" w:sz="0" w:space="0" w:color="auto"/>
        <w:bottom w:val="none" w:sz="0" w:space="0" w:color="auto"/>
        <w:right w:val="none" w:sz="0" w:space="0" w:color="auto"/>
      </w:divBdr>
    </w:div>
    <w:div w:id="570896159">
      <w:bodyDiv w:val="1"/>
      <w:marLeft w:val="0"/>
      <w:marRight w:val="0"/>
      <w:marTop w:val="0"/>
      <w:marBottom w:val="0"/>
      <w:divBdr>
        <w:top w:val="none" w:sz="0" w:space="0" w:color="auto"/>
        <w:left w:val="none" w:sz="0" w:space="0" w:color="auto"/>
        <w:bottom w:val="none" w:sz="0" w:space="0" w:color="auto"/>
        <w:right w:val="none" w:sz="0" w:space="0" w:color="auto"/>
      </w:divBdr>
    </w:div>
    <w:div w:id="666060875">
      <w:bodyDiv w:val="1"/>
      <w:marLeft w:val="0"/>
      <w:marRight w:val="0"/>
      <w:marTop w:val="0"/>
      <w:marBottom w:val="0"/>
      <w:divBdr>
        <w:top w:val="none" w:sz="0" w:space="0" w:color="auto"/>
        <w:left w:val="none" w:sz="0" w:space="0" w:color="auto"/>
        <w:bottom w:val="none" w:sz="0" w:space="0" w:color="auto"/>
        <w:right w:val="none" w:sz="0" w:space="0" w:color="auto"/>
      </w:divBdr>
      <w:divsChild>
        <w:div w:id="1718313068">
          <w:marLeft w:val="0"/>
          <w:marRight w:val="0"/>
          <w:marTop w:val="0"/>
          <w:marBottom w:val="0"/>
          <w:divBdr>
            <w:top w:val="none" w:sz="0" w:space="0" w:color="auto"/>
            <w:left w:val="none" w:sz="0" w:space="0" w:color="auto"/>
            <w:bottom w:val="none" w:sz="0" w:space="0" w:color="auto"/>
            <w:right w:val="none" w:sz="0" w:space="0" w:color="auto"/>
          </w:divBdr>
          <w:divsChild>
            <w:div w:id="695275530">
              <w:marLeft w:val="0"/>
              <w:marRight w:val="0"/>
              <w:marTop w:val="0"/>
              <w:marBottom w:val="0"/>
              <w:divBdr>
                <w:top w:val="none" w:sz="0" w:space="0" w:color="auto"/>
                <w:left w:val="none" w:sz="0" w:space="0" w:color="auto"/>
                <w:bottom w:val="none" w:sz="0" w:space="0" w:color="auto"/>
                <w:right w:val="none" w:sz="0" w:space="0" w:color="auto"/>
              </w:divBdr>
              <w:divsChild>
                <w:div w:id="218513006">
                  <w:marLeft w:val="0"/>
                  <w:marRight w:val="0"/>
                  <w:marTop w:val="0"/>
                  <w:marBottom w:val="0"/>
                  <w:divBdr>
                    <w:top w:val="none" w:sz="0" w:space="0" w:color="auto"/>
                    <w:left w:val="none" w:sz="0" w:space="0" w:color="auto"/>
                    <w:bottom w:val="none" w:sz="0" w:space="0" w:color="auto"/>
                    <w:right w:val="none" w:sz="0" w:space="0" w:color="auto"/>
                  </w:divBdr>
                  <w:divsChild>
                    <w:div w:id="81223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7721285">
      <w:bodyDiv w:val="1"/>
      <w:marLeft w:val="0"/>
      <w:marRight w:val="0"/>
      <w:marTop w:val="0"/>
      <w:marBottom w:val="0"/>
      <w:divBdr>
        <w:top w:val="none" w:sz="0" w:space="0" w:color="auto"/>
        <w:left w:val="none" w:sz="0" w:space="0" w:color="auto"/>
        <w:bottom w:val="none" w:sz="0" w:space="0" w:color="auto"/>
        <w:right w:val="none" w:sz="0" w:space="0" w:color="auto"/>
      </w:divBdr>
    </w:div>
    <w:div w:id="951589686">
      <w:bodyDiv w:val="1"/>
      <w:marLeft w:val="0"/>
      <w:marRight w:val="0"/>
      <w:marTop w:val="0"/>
      <w:marBottom w:val="0"/>
      <w:divBdr>
        <w:top w:val="none" w:sz="0" w:space="0" w:color="auto"/>
        <w:left w:val="none" w:sz="0" w:space="0" w:color="auto"/>
        <w:bottom w:val="none" w:sz="0" w:space="0" w:color="auto"/>
        <w:right w:val="none" w:sz="0" w:space="0" w:color="auto"/>
      </w:divBdr>
    </w:div>
    <w:div w:id="1040281901">
      <w:bodyDiv w:val="1"/>
      <w:marLeft w:val="0"/>
      <w:marRight w:val="0"/>
      <w:marTop w:val="0"/>
      <w:marBottom w:val="0"/>
      <w:divBdr>
        <w:top w:val="none" w:sz="0" w:space="0" w:color="auto"/>
        <w:left w:val="none" w:sz="0" w:space="0" w:color="auto"/>
        <w:bottom w:val="none" w:sz="0" w:space="0" w:color="auto"/>
        <w:right w:val="none" w:sz="0" w:space="0" w:color="auto"/>
      </w:divBdr>
    </w:div>
    <w:div w:id="1134526034">
      <w:bodyDiv w:val="1"/>
      <w:marLeft w:val="0"/>
      <w:marRight w:val="0"/>
      <w:marTop w:val="0"/>
      <w:marBottom w:val="0"/>
      <w:divBdr>
        <w:top w:val="none" w:sz="0" w:space="0" w:color="auto"/>
        <w:left w:val="none" w:sz="0" w:space="0" w:color="auto"/>
        <w:bottom w:val="none" w:sz="0" w:space="0" w:color="auto"/>
        <w:right w:val="none" w:sz="0" w:space="0" w:color="auto"/>
      </w:divBdr>
    </w:div>
    <w:div w:id="1267275903">
      <w:bodyDiv w:val="1"/>
      <w:marLeft w:val="0"/>
      <w:marRight w:val="0"/>
      <w:marTop w:val="0"/>
      <w:marBottom w:val="0"/>
      <w:divBdr>
        <w:top w:val="none" w:sz="0" w:space="0" w:color="auto"/>
        <w:left w:val="none" w:sz="0" w:space="0" w:color="auto"/>
        <w:bottom w:val="none" w:sz="0" w:space="0" w:color="auto"/>
        <w:right w:val="none" w:sz="0" w:space="0" w:color="auto"/>
      </w:divBdr>
    </w:div>
    <w:div w:id="1376275986">
      <w:bodyDiv w:val="1"/>
      <w:marLeft w:val="0"/>
      <w:marRight w:val="0"/>
      <w:marTop w:val="0"/>
      <w:marBottom w:val="0"/>
      <w:divBdr>
        <w:top w:val="none" w:sz="0" w:space="0" w:color="auto"/>
        <w:left w:val="none" w:sz="0" w:space="0" w:color="auto"/>
        <w:bottom w:val="none" w:sz="0" w:space="0" w:color="auto"/>
        <w:right w:val="none" w:sz="0" w:space="0" w:color="auto"/>
      </w:divBdr>
      <w:divsChild>
        <w:div w:id="149837151">
          <w:blockQuote w:val="1"/>
          <w:marLeft w:val="600"/>
          <w:marRight w:val="600"/>
          <w:marTop w:val="240"/>
          <w:marBottom w:val="240"/>
          <w:divBdr>
            <w:top w:val="none" w:sz="0" w:space="0" w:color="auto"/>
            <w:left w:val="none" w:sz="0" w:space="0" w:color="auto"/>
            <w:bottom w:val="none" w:sz="0" w:space="0" w:color="auto"/>
            <w:right w:val="none" w:sz="0" w:space="0" w:color="auto"/>
          </w:divBdr>
        </w:div>
      </w:divsChild>
    </w:div>
    <w:div w:id="1776560521">
      <w:bodyDiv w:val="1"/>
      <w:marLeft w:val="0"/>
      <w:marRight w:val="0"/>
      <w:marTop w:val="0"/>
      <w:marBottom w:val="0"/>
      <w:divBdr>
        <w:top w:val="none" w:sz="0" w:space="0" w:color="auto"/>
        <w:left w:val="none" w:sz="0" w:space="0" w:color="auto"/>
        <w:bottom w:val="none" w:sz="0" w:space="0" w:color="auto"/>
        <w:right w:val="none" w:sz="0" w:space="0" w:color="auto"/>
      </w:divBdr>
    </w:div>
    <w:div w:id="1976714452">
      <w:bodyDiv w:val="1"/>
      <w:marLeft w:val="0"/>
      <w:marRight w:val="0"/>
      <w:marTop w:val="0"/>
      <w:marBottom w:val="0"/>
      <w:divBdr>
        <w:top w:val="none" w:sz="0" w:space="0" w:color="auto"/>
        <w:left w:val="none" w:sz="0" w:space="0" w:color="auto"/>
        <w:bottom w:val="none" w:sz="0" w:space="0" w:color="auto"/>
        <w:right w:val="none" w:sz="0" w:space="0" w:color="auto"/>
      </w:divBdr>
    </w:div>
    <w:div w:id="2001810821">
      <w:bodyDiv w:val="1"/>
      <w:marLeft w:val="0"/>
      <w:marRight w:val="0"/>
      <w:marTop w:val="0"/>
      <w:marBottom w:val="0"/>
      <w:divBdr>
        <w:top w:val="none" w:sz="0" w:space="0" w:color="auto"/>
        <w:left w:val="none" w:sz="0" w:space="0" w:color="auto"/>
        <w:bottom w:val="none" w:sz="0" w:space="0" w:color="auto"/>
        <w:right w:val="none" w:sz="0" w:space="0" w:color="auto"/>
      </w:divBdr>
      <w:divsChild>
        <w:div w:id="1733696270">
          <w:blockQuote w:val="1"/>
          <w:marLeft w:val="600"/>
          <w:marRight w:val="600"/>
          <w:marTop w:val="240"/>
          <w:marBottom w:val="240"/>
          <w:divBdr>
            <w:top w:val="none" w:sz="0" w:space="0" w:color="auto"/>
            <w:left w:val="none" w:sz="0" w:space="0" w:color="auto"/>
            <w:bottom w:val="none" w:sz="0" w:space="0" w:color="auto"/>
            <w:right w:val="none" w:sz="0" w:space="0" w:color="auto"/>
          </w:divBdr>
        </w:div>
      </w:divsChild>
    </w:div>
    <w:div w:id="2040007200">
      <w:bodyDiv w:val="1"/>
      <w:marLeft w:val="0"/>
      <w:marRight w:val="0"/>
      <w:marTop w:val="0"/>
      <w:marBottom w:val="0"/>
      <w:divBdr>
        <w:top w:val="none" w:sz="0" w:space="0" w:color="auto"/>
        <w:left w:val="none" w:sz="0" w:space="0" w:color="auto"/>
        <w:bottom w:val="none" w:sz="0" w:space="0" w:color="auto"/>
        <w:right w:val="none" w:sz="0" w:space="0" w:color="auto"/>
      </w:divBdr>
      <w:divsChild>
        <w:div w:id="1970697684">
          <w:blockQuote w:val="1"/>
          <w:marLeft w:val="600"/>
          <w:marRight w:val="600"/>
          <w:marTop w:val="240"/>
          <w:marBottom w:val="24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jpe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63" Type="http://schemas.openxmlformats.org/officeDocument/2006/relationships/image" Target="media/image59.png"/><Relationship Id="rId68" Type="http://schemas.openxmlformats.org/officeDocument/2006/relationships/image" Target="media/image64.png"/><Relationship Id="rId76" Type="http://schemas.openxmlformats.org/officeDocument/2006/relationships/image" Target="media/image72.png"/><Relationship Id="rId84" Type="http://schemas.openxmlformats.org/officeDocument/2006/relationships/image" Target="media/image79.png"/><Relationship Id="rId7" Type="http://schemas.openxmlformats.org/officeDocument/2006/relationships/image" Target="media/image3.png"/><Relationship Id="rId71" Type="http://schemas.openxmlformats.org/officeDocument/2006/relationships/image" Target="media/image67.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jpe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74" Type="http://schemas.openxmlformats.org/officeDocument/2006/relationships/image" Target="media/image70.png"/><Relationship Id="rId79" Type="http://schemas.openxmlformats.org/officeDocument/2006/relationships/image" Target="media/image75.png"/><Relationship Id="rId87" Type="http://schemas.openxmlformats.org/officeDocument/2006/relationships/theme" Target="theme/theme1.xml"/><Relationship Id="rId5" Type="http://schemas.openxmlformats.org/officeDocument/2006/relationships/image" Target="media/image1.png"/><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image" Target="media/image73.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80" Type="http://schemas.openxmlformats.org/officeDocument/2006/relationships/image" Target="media/image76.png"/><Relationship Id="rId85" Type="http://schemas.openxmlformats.org/officeDocument/2006/relationships/image" Target="media/image80.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hyperlink" Target="https://courses.edx.org/courses/course-v1:Microsoft+DEV274x+2T2017/wiki/Microsoft.DEV274x.2T2017/paste-code-end-module-coding-assignments/" TargetMode="Externa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1121</TotalTime>
  <Pages>72</Pages>
  <Words>7730</Words>
  <Characters>42515</Characters>
  <Application>Microsoft Office Word</Application>
  <DocSecurity>0</DocSecurity>
  <Lines>354</Lines>
  <Paragraphs>100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50145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 k</dc:creator>
  <cp:keywords/>
  <dc:description/>
  <cp:lastModifiedBy>v k</cp:lastModifiedBy>
  <cp:revision>61</cp:revision>
  <dcterms:created xsi:type="dcterms:W3CDTF">2018-01-11T17:05:00Z</dcterms:created>
  <dcterms:modified xsi:type="dcterms:W3CDTF">2018-01-25T22:45:00Z</dcterms:modified>
</cp:coreProperties>
</file>